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ind w:firstLine="0" w:firstLineChars="0"/>
        <w:jc w:val="center"/>
        <w:outlineLvl w:val="0"/>
        <w:rPr>
          <w:b/>
          <w:sz w:val="24"/>
          <w:szCs w:val="32"/>
        </w:rPr>
      </w:pPr>
      <w:r>
        <w:rPr>
          <w:rFonts w:hint="eastAsia"/>
          <w:b/>
          <w:sz w:val="24"/>
          <w:szCs w:val="32"/>
        </w:rPr>
        <w:t>低空立体组网场景的</w:t>
      </w:r>
      <w:r>
        <w:rPr>
          <w:rFonts w:hint="eastAsia"/>
          <w:b/>
          <w:sz w:val="24"/>
          <w:szCs w:val="32"/>
          <w:lang w:val="en-US" w:eastAsia="zh-CN"/>
        </w:rPr>
        <w:t>下行</w:t>
      </w:r>
      <w:r>
        <w:rPr>
          <w:rFonts w:hint="eastAsia"/>
          <w:b/>
          <w:sz w:val="24"/>
          <w:szCs w:val="32"/>
        </w:rPr>
        <w:t>干扰模型研究</w:t>
      </w:r>
      <w:r>
        <w:rPr>
          <w:rStyle w:val="36"/>
          <w:b/>
          <w:sz w:val="24"/>
          <w:szCs w:val="32"/>
        </w:rPr>
        <w:footnoteReference w:id="0" w:customMarkFollows="1"/>
        <w:t xml:space="preserve"> </w:t>
      </w:r>
    </w:p>
    <w:p>
      <w:pPr>
        <w:spacing w:line="312" w:lineRule="auto"/>
        <w:ind w:firstLine="420"/>
        <w:jc w:val="both"/>
      </w:pPr>
    </w:p>
    <w:p>
      <w:pPr>
        <w:widowControl/>
        <w:spacing w:line="312" w:lineRule="auto"/>
        <w:ind w:firstLine="0" w:firstLineChars="0"/>
        <w:jc w:val="center"/>
      </w:pPr>
      <w:r>
        <w:rPr>
          <w:rFonts w:hint="eastAsia"/>
        </w:rPr>
        <w:t>中国移动通信有限公司研究院，北京 100053</w:t>
      </w:r>
    </w:p>
    <w:p>
      <w:pPr>
        <w:ind w:left="0" w:firstLine="0" w:firstLineChars="0"/>
        <w:rPr>
          <w:ins w:id="0" w:author="陈蔚燕" w:date="2024-01-16T22:08:57Z"/>
          <w:rFonts w:ascii="宋体" w:hAnsi="宋体" w:eastAsia="宋体" w:cs="宋体"/>
          <w:i w:val="0"/>
          <w:iCs w:val="0"/>
          <w:caps w:val="0"/>
          <w:color w:val="000000"/>
          <w:spacing w:val="0"/>
          <w:sz w:val="21"/>
          <w:szCs w:val="21"/>
          <w:shd w:val="clear" w:fill="FFFFFF"/>
        </w:rPr>
      </w:pPr>
      <w:r>
        <w:rPr>
          <w:rFonts w:hint="eastAsia"/>
          <w:szCs w:val="18"/>
        </w:rPr>
        <w:t>摘  要：</w:t>
      </w:r>
      <w:bookmarkStart w:id="0" w:name="OLE_LINK1"/>
      <w:r>
        <w:rPr>
          <w:rFonts w:hint="eastAsia"/>
          <w:szCs w:val="18"/>
          <w:lang w:val="en-US" w:eastAsia="zh-CN"/>
        </w:rPr>
        <w:t>为</w:t>
      </w:r>
      <w:r>
        <w:rPr>
          <w:rFonts w:hint="eastAsia" w:ascii="宋体" w:hAnsi="宋体" w:cs="宋体"/>
          <w:i w:val="0"/>
          <w:iCs w:val="0"/>
          <w:caps w:val="0"/>
          <w:color w:val="000000"/>
          <w:spacing w:val="0"/>
          <w:sz w:val="21"/>
          <w:szCs w:val="21"/>
          <w:shd w:val="clear" w:fill="FFFFFF"/>
          <w:lang w:val="en-US" w:eastAsia="zh-CN"/>
        </w:rPr>
        <w:t>更好的保障低空立体组网的性能，可</w:t>
      </w:r>
      <w:r>
        <w:rPr>
          <w:rFonts w:hint="eastAsia" w:ascii="宋体" w:hAnsi="宋体" w:eastAsia="宋体" w:cs="宋体"/>
          <w:i w:val="0"/>
          <w:iCs w:val="0"/>
          <w:caps w:val="0"/>
          <w:color w:val="000000"/>
          <w:spacing w:val="0"/>
          <w:sz w:val="21"/>
          <w:szCs w:val="21"/>
          <w:shd w:val="clear" w:fill="FFFFFF"/>
          <w:lang w:val="en-US" w:eastAsia="zh-CN"/>
        </w:rPr>
        <w:t>采用天线主瓣往上的方式</w:t>
      </w:r>
      <w:r>
        <w:rPr>
          <w:rFonts w:hint="eastAsia" w:ascii="宋体" w:hAnsi="宋体" w:cs="宋体"/>
          <w:i w:val="0"/>
          <w:iCs w:val="0"/>
          <w:caps w:val="0"/>
          <w:color w:val="000000"/>
          <w:spacing w:val="0"/>
          <w:sz w:val="21"/>
          <w:szCs w:val="21"/>
          <w:shd w:val="clear" w:fill="FFFFFF"/>
          <w:lang w:val="en-US" w:eastAsia="zh-CN"/>
        </w:rPr>
        <w:t>覆盖低空。该场景下</w:t>
      </w:r>
      <w:r>
        <w:rPr>
          <w:rFonts w:ascii="宋体" w:hAnsi="宋体" w:eastAsia="宋体" w:cs="宋体"/>
          <w:i w:val="0"/>
          <w:iCs w:val="0"/>
          <w:caps w:val="0"/>
          <w:color w:val="000000"/>
          <w:spacing w:val="0"/>
          <w:sz w:val="21"/>
          <w:szCs w:val="21"/>
          <w:shd w:val="clear" w:fill="FFFFFF"/>
        </w:rPr>
        <w:t>信号传输具有无穿透损耗、无阴影衰落、少反射折射等特征</w:t>
      </w:r>
      <w:r>
        <w:rPr>
          <w:i w:val="0"/>
          <w:iCs w:val="0"/>
          <w:caps w:val="0"/>
          <w:color w:val="000000"/>
          <w:spacing w:val="0"/>
          <w:sz w:val="21"/>
          <w:szCs w:val="21"/>
          <w:shd w:val="clear" w:fill="FFFFFF"/>
        </w:rPr>
        <w:t>，</w:t>
      </w:r>
      <w:r>
        <w:rPr>
          <w:rFonts w:hint="eastAsia"/>
          <w:i w:val="0"/>
          <w:iCs w:val="0"/>
          <w:caps w:val="0"/>
          <w:color w:val="000000"/>
          <w:spacing w:val="0"/>
          <w:sz w:val="21"/>
          <w:szCs w:val="21"/>
          <w:shd w:val="clear" w:fill="FFFFFF"/>
          <w:lang w:val="en-US" w:eastAsia="zh-CN"/>
        </w:rPr>
        <w:t>覆盖能力强，但</w:t>
      </w:r>
      <w:r>
        <w:rPr>
          <w:rFonts w:ascii="宋体" w:hAnsi="宋体" w:eastAsia="宋体" w:cs="宋体"/>
          <w:i w:val="0"/>
          <w:iCs w:val="0"/>
          <w:caps w:val="0"/>
          <w:color w:val="000000"/>
          <w:spacing w:val="0"/>
          <w:sz w:val="21"/>
          <w:szCs w:val="21"/>
          <w:shd w:val="clear" w:fill="FFFFFF"/>
        </w:rPr>
        <w:t>相比</w:t>
      </w:r>
      <w:r>
        <w:rPr>
          <w:rFonts w:hint="eastAsia" w:ascii="宋体" w:hAnsi="宋体" w:cs="宋体"/>
          <w:i w:val="0"/>
          <w:iCs w:val="0"/>
          <w:caps w:val="0"/>
          <w:color w:val="000000"/>
          <w:spacing w:val="0"/>
          <w:sz w:val="21"/>
          <w:szCs w:val="21"/>
          <w:shd w:val="clear" w:fill="FFFFFF"/>
          <w:lang w:val="en-US" w:eastAsia="zh-CN"/>
        </w:rPr>
        <w:t>传统</w:t>
      </w:r>
      <w:r>
        <w:rPr>
          <w:rFonts w:ascii="宋体" w:hAnsi="宋体" w:eastAsia="宋体" w:cs="宋体"/>
          <w:i w:val="0"/>
          <w:iCs w:val="0"/>
          <w:caps w:val="0"/>
          <w:color w:val="000000"/>
          <w:spacing w:val="0"/>
          <w:sz w:val="21"/>
          <w:szCs w:val="21"/>
          <w:shd w:val="clear" w:fill="FFFFFF"/>
        </w:rPr>
        <w:t>地面组网场景，面临</w:t>
      </w:r>
      <w:r>
        <w:rPr>
          <w:rFonts w:hint="eastAsia"/>
          <w:lang w:val="en-US" w:eastAsia="zh-CN"/>
        </w:rPr>
        <w:t>干扰小区数量多、</w:t>
      </w:r>
      <w:r>
        <w:rPr>
          <w:rFonts w:hint="eastAsia"/>
          <w:bCs/>
          <w:szCs w:val="21"/>
          <w:lang w:val="en-US" w:eastAsia="zh-CN"/>
        </w:rPr>
        <w:t>干扰影响范围更大、干扰</w:t>
      </w:r>
      <w:r>
        <w:rPr>
          <w:bCs/>
          <w:szCs w:val="21"/>
        </w:rPr>
        <w:t>受高度影响</w:t>
      </w:r>
      <w:r>
        <w:rPr>
          <w:rFonts w:hint="eastAsia"/>
          <w:bCs/>
          <w:szCs w:val="21"/>
          <w:lang w:val="en-US" w:eastAsia="zh-CN"/>
        </w:rPr>
        <w:t>大</w:t>
      </w:r>
      <w:r>
        <w:rPr>
          <w:rFonts w:hint="eastAsia" w:ascii="宋体" w:hAnsi="宋体" w:cs="宋体"/>
          <w:i w:val="0"/>
          <w:iCs w:val="0"/>
          <w:caps w:val="0"/>
          <w:color w:val="000000"/>
          <w:spacing w:val="0"/>
          <w:sz w:val="21"/>
          <w:szCs w:val="21"/>
          <w:shd w:val="clear" w:fill="FFFFFF"/>
          <w:lang w:val="en-US" w:eastAsia="zh-CN"/>
        </w:rPr>
        <w:t>等</w:t>
      </w:r>
      <w:r>
        <w:rPr>
          <w:rFonts w:ascii="宋体" w:hAnsi="宋体" w:eastAsia="宋体" w:cs="宋体"/>
          <w:i w:val="0"/>
          <w:iCs w:val="0"/>
          <w:caps w:val="0"/>
          <w:color w:val="000000"/>
          <w:spacing w:val="0"/>
          <w:sz w:val="21"/>
          <w:szCs w:val="21"/>
          <w:shd w:val="clear" w:fill="FFFFFF"/>
        </w:rPr>
        <w:t>干扰难题</w:t>
      </w:r>
      <w:r>
        <w:rPr>
          <w:rFonts w:hint="eastAsia" w:ascii="宋体" w:hAnsi="宋体" w:cs="宋体"/>
          <w:i w:val="0"/>
          <w:iCs w:val="0"/>
          <w:caps w:val="0"/>
          <w:color w:val="000000"/>
          <w:spacing w:val="0"/>
          <w:sz w:val="21"/>
          <w:szCs w:val="21"/>
          <w:shd w:val="clear" w:fill="FFFFFF"/>
          <w:lang w:eastAsia="zh-CN"/>
        </w:rPr>
        <w:t>。</w:t>
      </w:r>
      <w:ins w:id="1" w:author="李新" w:date="2024-01-18T18:01:12Z">
        <w:r>
          <w:rPr>
            <w:rFonts w:hint="eastAsia" w:ascii="宋体" w:hAnsi="宋体" w:cs="宋体"/>
            <w:i w:val="0"/>
            <w:iCs w:val="0"/>
            <w:caps w:val="0"/>
            <w:color w:val="000000"/>
            <w:spacing w:val="0"/>
            <w:sz w:val="21"/>
            <w:szCs w:val="21"/>
            <w:shd w:val="clear" w:fill="FFFFFF"/>
            <w:lang w:val="en-US" w:eastAsia="zh-CN"/>
          </w:rPr>
          <w:t>低空</w:t>
        </w:r>
      </w:ins>
      <w:ins w:id="2" w:author="李新" w:date="2024-01-18T18:01:13Z">
        <w:r>
          <w:rPr>
            <w:rFonts w:hint="eastAsia" w:ascii="宋体" w:hAnsi="宋体" w:cs="宋体"/>
            <w:i w:val="0"/>
            <w:iCs w:val="0"/>
            <w:caps w:val="0"/>
            <w:color w:val="000000"/>
            <w:spacing w:val="0"/>
            <w:sz w:val="21"/>
            <w:szCs w:val="21"/>
            <w:shd w:val="clear" w:fill="FFFFFF"/>
            <w:lang w:val="en-US" w:eastAsia="zh-CN"/>
          </w:rPr>
          <w:t>场景，</w:t>
        </w:r>
      </w:ins>
      <w:ins w:id="3" w:author="李新" w:date="2024-01-18T18:08:51Z">
        <w:r>
          <w:rPr>
            <w:rFonts w:hint="eastAsia" w:ascii="宋体" w:hAnsi="宋体" w:cs="宋体"/>
            <w:i w:val="0"/>
            <w:iCs w:val="0"/>
            <w:caps w:val="0"/>
            <w:color w:val="000000"/>
            <w:spacing w:val="0"/>
            <w:sz w:val="21"/>
            <w:szCs w:val="21"/>
            <w:shd w:val="clear" w:fill="FFFFFF"/>
            <w:lang w:val="en-US" w:eastAsia="zh-CN"/>
          </w:rPr>
          <w:t>下行</w:t>
        </w:r>
      </w:ins>
      <w:ins w:id="4" w:author="李新" w:date="2024-01-18T18:08:52Z">
        <w:r>
          <w:rPr>
            <w:rFonts w:hint="eastAsia" w:ascii="宋体" w:hAnsi="宋体" w:cs="宋体"/>
            <w:i w:val="0"/>
            <w:iCs w:val="0"/>
            <w:caps w:val="0"/>
            <w:color w:val="000000"/>
            <w:spacing w:val="0"/>
            <w:sz w:val="21"/>
            <w:szCs w:val="21"/>
            <w:shd w:val="clear" w:fill="FFFFFF"/>
            <w:lang w:val="en-US" w:eastAsia="zh-CN"/>
          </w:rPr>
          <w:t>干扰</w:t>
        </w:r>
      </w:ins>
      <w:ins w:id="5" w:author="李新" w:date="2024-01-18T18:08:54Z">
        <w:r>
          <w:rPr>
            <w:rFonts w:hint="eastAsia" w:ascii="宋体" w:hAnsi="宋体" w:cs="宋体"/>
            <w:i w:val="0"/>
            <w:iCs w:val="0"/>
            <w:caps w:val="0"/>
            <w:color w:val="000000"/>
            <w:spacing w:val="0"/>
            <w:sz w:val="21"/>
            <w:szCs w:val="21"/>
            <w:shd w:val="clear" w:fill="FFFFFF"/>
            <w:lang w:val="en-US" w:eastAsia="zh-CN"/>
          </w:rPr>
          <w:t>更</w:t>
        </w:r>
      </w:ins>
      <w:ins w:id="6" w:author="李新" w:date="2024-01-18T18:08:56Z">
        <w:r>
          <w:rPr>
            <w:rFonts w:hint="eastAsia" w:ascii="宋体" w:hAnsi="宋体" w:cs="宋体"/>
            <w:i w:val="0"/>
            <w:iCs w:val="0"/>
            <w:caps w:val="0"/>
            <w:color w:val="000000"/>
            <w:spacing w:val="0"/>
            <w:sz w:val="21"/>
            <w:szCs w:val="21"/>
            <w:shd w:val="clear" w:fill="FFFFFF"/>
            <w:lang w:val="en-US" w:eastAsia="zh-CN"/>
          </w:rPr>
          <w:t>易</w:t>
        </w:r>
      </w:ins>
      <w:ins w:id="7" w:author="李新" w:date="2024-01-18T18:08:58Z">
        <w:r>
          <w:rPr>
            <w:rFonts w:hint="eastAsia" w:ascii="宋体" w:hAnsi="宋体" w:cs="宋体"/>
            <w:i w:val="0"/>
            <w:iCs w:val="0"/>
            <w:caps w:val="0"/>
            <w:color w:val="000000"/>
            <w:spacing w:val="0"/>
            <w:sz w:val="21"/>
            <w:szCs w:val="21"/>
            <w:shd w:val="clear" w:fill="FFFFFF"/>
            <w:lang w:val="en-US" w:eastAsia="zh-CN"/>
          </w:rPr>
          <w:t>发生，</w:t>
        </w:r>
      </w:ins>
      <w:ins w:id="8" w:author="李新" w:date="2024-01-18T18:10:48Z">
        <w:r>
          <w:rPr>
            <w:rFonts w:hint="eastAsia" w:ascii="宋体" w:hAnsi="宋体" w:cs="宋体"/>
            <w:i w:val="0"/>
            <w:iCs w:val="0"/>
            <w:caps w:val="0"/>
            <w:color w:val="000000"/>
            <w:spacing w:val="0"/>
            <w:sz w:val="21"/>
            <w:szCs w:val="21"/>
            <w:shd w:val="clear" w:fill="FFFFFF"/>
            <w:lang w:val="en-US" w:eastAsia="zh-CN"/>
          </w:rPr>
          <w:t>下行</w:t>
        </w:r>
      </w:ins>
      <w:ins w:id="9" w:author="李新" w:date="2024-01-18T18:10:49Z">
        <w:r>
          <w:rPr>
            <w:rFonts w:hint="eastAsia" w:ascii="宋体" w:hAnsi="宋体" w:cs="宋体"/>
            <w:i w:val="0"/>
            <w:iCs w:val="0"/>
            <w:caps w:val="0"/>
            <w:color w:val="000000"/>
            <w:spacing w:val="0"/>
            <w:sz w:val="21"/>
            <w:szCs w:val="21"/>
            <w:shd w:val="clear" w:fill="FFFFFF"/>
            <w:lang w:val="en-US" w:eastAsia="zh-CN"/>
          </w:rPr>
          <w:t>干扰</w:t>
        </w:r>
      </w:ins>
      <w:ins w:id="10" w:author="李新" w:date="2024-01-18T18:01:38Z">
        <w:r>
          <w:rPr>
            <w:rFonts w:hint="eastAsia" w:ascii="宋体" w:hAnsi="宋体" w:cs="宋体"/>
            <w:i w:val="0"/>
            <w:iCs w:val="0"/>
            <w:caps w:val="0"/>
            <w:color w:val="000000"/>
            <w:spacing w:val="0"/>
            <w:sz w:val="21"/>
            <w:szCs w:val="21"/>
            <w:shd w:val="clear" w:fill="FFFFFF"/>
            <w:lang w:val="en-US" w:eastAsia="zh-CN"/>
          </w:rPr>
          <w:t>严重时</w:t>
        </w:r>
      </w:ins>
      <w:ins w:id="11" w:author="李新" w:date="2024-01-18T18:01:40Z">
        <w:r>
          <w:rPr>
            <w:rFonts w:hint="eastAsia" w:ascii="宋体" w:hAnsi="宋体" w:cs="宋体"/>
            <w:i w:val="0"/>
            <w:iCs w:val="0"/>
            <w:caps w:val="0"/>
            <w:color w:val="000000"/>
            <w:spacing w:val="0"/>
            <w:sz w:val="21"/>
            <w:szCs w:val="21"/>
            <w:shd w:val="clear" w:fill="FFFFFF"/>
            <w:lang w:val="en-US" w:eastAsia="zh-CN"/>
          </w:rPr>
          <w:t>将</w:t>
        </w:r>
      </w:ins>
      <w:ins w:id="12" w:author="李新" w:date="2024-01-18T18:04:33Z">
        <w:r>
          <w:rPr>
            <w:rFonts w:hint="eastAsia" w:ascii="宋体" w:hAnsi="宋体" w:cs="宋体"/>
            <w:i w:val="0"/>
            <w:iCs w:val="0"/>
            <w:caps w:val="0"/>
            <w:color w:val="000000"/>
            <w:spacing w:val="0"/>
            <w:sz w:val="21"/>
            <w:szCs w:val="21"/>
            <w:shd w:val="clear" w:fill="FFFFFF"/>
            <w:lang w:val="en-US" w:eastAsia="zh-CN"/>
          </w:rPr>
          <w:t>导致</w:t>
        </w:r>
      </w:ins>
      <w:ins w:id="13" w:author="cmcc" w:date="2024-01-18T17:21:56Z">
        <w:del w:id="14" w:author="李新" w:date="2024-01-18T17:57:27Z">
          <w:r>
            <w:rPr>
              <w:rFonts w:hint="eastAsia" w:ascii="宋体" w:hAnsi="宋体" w:cs="宋体"/>
              <w:i w:val="0"/>
              <w:iCs w:val="0"/>
              <w:caps w:val="0"/>
              <w:color w:val="000000"/>
              <w:spacing w:val="0"/>
              <w:sz w:val="21"/>
              <w:szCs w:val="21"/>
              <w:highlight w:val="yellow"/>
              <w:shd w:val="clear" w:fill="FFFFFF"/>
              <w:lang w:val="en-US" w:eastAsia="zh-CN"/>
            </w:rPr>
            <w:delText>对</w:delText>
          </w:r>
        </w:del>
      </w:ins>
      <w:ins w:id="15" w:author="cmcc" w:date="2024-01-18T17:21:56Z">
        <w:del w:id="16" w:author="李新" w:date="2024-01-18T17:57:28Z">
          <w:r>
            <w:rPr>
              <w:rFonts w:hint="eastAsia" w:ascii="宋体" w:hAnsi="宋体" w:cs="宋体"/>
              <w:i w:val="0"/>
              <w:iCs w:val="0"/>
              <w:caps w:val="0"/>
              <w:color w:val="000000"/>
              <w:spacing w:val="0"/>
              <w:sz w:val="21"/>
              <w:szCs w:val="21"/>
              <w:highlight w:val="yellow"/>
              <w:shd w:val="clear" w:fill="FFFFFF"/>
              <w:lang w:val="en-US" w:eastAsia="zh-CN"/>
            </w:rPr>
            <w:delText>比</w:delText>
          </w:r>
        </w:del>
      </w:ins>
      <w:ins w:id="17" w:author="cmcc" w:date="2024-01-18T17:21:57Z">
        <w:del w:id="18" w:author="李新" w:date="2024-01-18T17:57:28Z">
          <w:r>
            <w:rPr>
              <w:rFonts w:hint="eastAsia" w:ascii="宋体" w:hAnsi="宋体" w:cs="宋体"/>
              <w:i w:val="0"/>
              <w:iCs w:val="0"/>
              <w:caps w:val="0"/>
              <w:color w:val="000000"/>
              <w:spacing w:val="0"/>
              <w:sz w:val="21"/>
              <w:szCs w:val="21"/>
              <w:highlight w:val="yellow"/>
              <w:shd w:val="clear" w:fill="FFFFFF"/>
              <w:lang w:val="en-US" w:eastAsia="zh-CN"/>
            </w:rPr>
            <w:delText>上行干扰</w:delText>
          </w:r>
        </w:del>
      </w:ins>
      <w:ins w:id="19" w:author="cmcc" w:date="2024-01-18T17:23:29Z">
        <w:del w:id="20" w:author="李新" w:date="2024-01-18T17:57:29Z">
          <w:r>
            <w:rPr>
              <w:rFonts w:hint="eastAsia" w:ascii="宋体" w:hAnsi="宋体" w:cs="宋体"/>
              <w:i w:val="0"/>
              <w:iCs w:val="0"/>
              <w:caps w:val="0"/>
              <w:color w:val="000000"/>
              <w:spacing w:val="0"/>
              <w:sz w:val="21"/>
              <w:szCs w:val="21"/>
              <w:highlight w:val="yellow"/>
              <w:shd w:val="clear" w:fill="FFFFFF"/>
              <w:lang w:val="en-US" w:eastAsia="zh-CN"/>
            </w:rPr>
            <w:delText>影响</w:delText>
          </w:r>
        </w:del>
      </w:ins>
      <w:ins w:id="21" w:author="cmcc" w:date="2024-01-18T17:23:43Z">
        <w:del w:id="22" w:author="李新" w:date="2024-01-18T17:57:29Z">
          <w:r>
            <w:rPr>
              <w:rFonts w:hint="eastAsia" w:ascii="宋体" w:hAnsi="宋体" w:cs="宋体"/>
              <w:i w:val="0"/>
              <w:iCs w:val="0"/>
              <w:caps w:val="0"/>
              <w:color w:val="000000"/>
              <w:spacing w:val="0"/>
              <w:sz w:val="21"/>
              <w:szCs w:val="21"/>
              <w:highlight w:val="yellow"/>
              <w:shd w:val="clear" w:fill="FFFFFF"/>
              <w:lang w:val="en-US" w:eastAsia="zh-CN"/>
            </w:rPr>
            <w:delText>网络</w:delText>
          </w:r>
        </w:del>
      </w:ins>
      <w:ins w:id="23" w:author="cmcc" w:date="2024-01-18T17:24:12Z">
        <w:del w:id="24" w:author="李新" w:date="2024-01-18T17:57:29Z">
          <w:r>
            <w:rPr>
              <w:rFonts w:hint="eastAsia" w:ascii="宋体" w:hAnsi="宋体" w:cs="宋体"/>
              <w:i w:val="0"/>
              <w:iCs w:val="0"/>
              <w:caps w:val="0"/>
              <w:color w:val="000000"/>
              <w:spacing w:val="0"/>
              <w:sz w:val="21"/>
              <w:szCs w:val="21"/>
              <w:highlight w:val="yellow"/>
              <w:shd w:val="clear" w:fill="FFFFFF"/>
              <w:lang w:val="en-US" w:eastAsia="zh-CN"/>
            </w:rPr>
            <w:delText>覆</w:delText>
          </w:r>
        </w:del>
      </w:ins>
      <w:ins w:id="25" w:author="cmcc" w:date="2024-01-18T17:24:12Z">
        <w:del w:id="26" w:author="李新" w:date="2024-01-18T17:57:30Z">
          <w:r>
            <w:rPr>
              <w:rFonts w:hint="eastAsia" w:ascii="宋体" w:hAnsi="宋体" w:cs="宋体"/>
              <w:i w:val="0"/>
              <w:iCs w:val="0"/>
              <w:caps w:val="0"/>
              <w:color w:val="000000"/>
              <w:spacing w:val="0"/>
              <w:sz w:val="21"/>
              <w:szCs w:val="21"/>
              <w:highlight w:val="yellow"/>
              <w:shd w:val="clear" w:fill="FFFFFF"/>
              <w:lang w:val="en-US" w:eastAsia="zh-CN"/>
            </w:rPr>
            <w:delText>盖</w:delText>
          </w:r>
        </w:del>
      </w:ins>
      <w:ins w:id="27" w:author="cmcc" w:date="2024-01-18T17:22:04Z">
        <w:del w:id="28" w:author="李新" w:date="2024-01-18T17:57:30Z">
          <w:r>
            <w:rPr>
              <w:rFonts w:hint="eastAsia" w:ascii="宋体" w:hAnsi="宋体" w:cs="宋体"/>
              <w:i w:val="0"/>
              <w:iCs w:val="0"/>
              <w:caps w:val="0"/>
              <w:color w:val="000000"/>
              <w:spacing w:val="0"/>
              <w:sz w:val="21"/>
              <w:szCs w:val="21"/>
              <w:highlight w:val="yellow"/>
              <w:shd w:val="clear" w:fill="FFFFFF"/>
              <w:lang w:val="en-US" w:eastAsia="zh-CN"/>
            </w:rPr>
            <w:delText>性能</w:delText>
          </w:r>
        </w:del>
      </w:ins>
      <w:ins w:id="29" w:author="cmcc" w:date="2024-01-18T15:57:57Z">
        <w:del w:id="30" w:author="李新" w:date="2024-01-18T17:57:30Z">
          <w:r>
            <w:rPr>
              <w:rFonts w:hint="eastAsia" w:ascii="宋体" w:hAnsi="宋体" w:cs="宋体"/>
              <w:i w:val="0"/>
              <w:iCs w:val="0"/>
              <w:caps w:val="0"/>
              <w:color w:val="000000"/>
              <w:spacing w:val="0"/>
              <w:sz w:val="21"/>
              <w:szCs w:val="21"/>
              <w:highlight w:val="yellow"/>
              <w:shd w:val="clear" w:fill="FFFFFF"/>
              <w:lang w:val="en-US" w:eastAsia="zh-CN"/>
              <w:rPrChange w:id="31" w:author="cmcc" w:date="2024-01-18T16:11:02Z">
                <w:rPr>
                  <w:rFonts w:hint="eastAsia" w:ascii="宋体" w:hAnsi="宋体" w:cs="宋体"/>
                  <w:i w:val="0"/>
                  <w:iCs w:val="0"/>
                  <w:caps w:val="0"/>
                  <w:color w:val="000000"/>
                  <w:spacing w:val="0"/>
                  <w:sz w:val="21"/>
                  <w:szCs w:val="21"/>
                  <w:shd w:val="clear" w:fill="FFFFFF"/>
                  <w:lang w:val="en-US" w:eastAsia="zh-CN"/>
                </w:rPr>
              </w:rPrChange>
            </w:rPr>
            <w:delText>，</w:delText>
          </w:r>
        </w:del>
      </w:ins>
      <w:ins w:id="32" w:author="cmcc" w:date="2024-01-18T17:22:08Z">
        <w:del w:id="33" w:author="李新" w:date="2024-01-18T18:01:40Z">
          <w:r>
            <w:rPr>
              <w:rFonts w:hint="eastAsia" w:ascii="宋体" w:hAnsi="宋体" w:cs="宋体"/>
              <w:i w:val="0"/>
              <w:iCs w:val="0"/>
              <w:caps w:val="0"/>
              <w:color w:val="000000"/>
              <w:spacing w:val="0"/>
              <w:sz w:val="21"/>
              <w:szCs w:val="21"/>
              <w:highlight w:val="yellow"/>
              <w:shd w:val="clear" w:fill="FFFFFF"/>
              <w:lang w:val="en-US" w:eastAsia="zh-CN"/>
            </w:rPr>
            <w:delText>下行</w:delText>
          </w:r>
        </w:del>
      </w:ins>
      <w:ins w:id="34" w:author="cmcc" w:date="2024-01-18T17:22:09Z">
        <w:del w:id="35" w:author="李新" w:date="2024-01-18T18:01:41Z">
          <w:r>
            <w:rPr>
              <w:rFonts w:hint="eastAsia" w:ascii="宋体" w:hAnsi="宋体" w:cs="宋体"/>
              <w:i w:val="0"/>
              <w:iCs w:val="0"/>
              <w:caps w:val="0"/>
              <w:color w:val="000000"/>
              <w:spacing w:val="0"/>
              <w:sz w:val="21"/>
              <w:szCs w:val="21"/>
              <w:highlight w:val="yellow"/>
              <w:shd w:val="clear" w:fill="FFFFFF"/>
              <w:lang w:val="en-US" w:eastAsia="zh-CN"/>
            </w:rPr>
            <w:delText>干扰</w:delText>
          </w:r>
        </w:del>
      </w:ins>
      <w:ins w:id="36" w:author="cmcc" w:date="2024-01-18T17:24:37Z">
        <w:del w:id="37" w:author="李新" w:date="2024-01-18T18:01:42Z">
          <w:r>
            <w:rPr>
              <w:rFonts w:hint="eastAsia" w:ascii="宋体" w:hAnsi="宋体" w:cs="宋体"/>
              <w:i w:val="0"/>
              <w:iCs w:val="0"/>
              <w:caps w:val="0"/>
              <w:color w:val="000000"/>
              <w:spacing w:val="0"/>
              <w:sz w:val="21"/>
              <w:szCs w:val="21"/>
              <w:highlight w:val="yellow"/>
              <w:shd w:val="clear" w:fill="FFFFFF"/>
              <w:lang w:val="en-US" w:eastAsia="zh-CN"/>
            </w:rPr>
            <w:delText>会</w:delText>
          </w:r>
        </w:del>
      </w:ins>
      <w:ins w:id="38" w:author="cmcc" w:date="2024-01-18T17:22:33Z">
        <w:del w:id="39" w:author="李新" w:date="2024-01-18T18:01:43Z">
          <w:r>
            <w:rPr>
              <w:rFonts w:hint="eastAsia" w:ascii="宋体" w:hAnsi="宋体" w:cs="宋体"/>
              <w:i w:val="0"/>
              <w:iCs w:val="0"/>
              <w:caps w:val="0"/>
              <w:color w:val="000000"/>
              <w:spacing w:val="0"/>
              <w:sz w:val="21"/>
              <w:szCs w:val="21"/>
              <w:highlight w:val="yellow"/>
              <w:shd w:val="clear" w:fill="FFFFFF"/>
              <w:lang w:val="en-US" w:eastAsia="zh-CN"/>
            </w:rPr>
            <w:delText>导致</w:delText>
          </w:r>
        </w:del>
      </w:ins>
      <w:ins w:id="40" w:author="cmcc" w:date="2024-01-18T17:22:34Z">
        <w:r>
          <w:rPr>
            <w:rFonts w:hint="eastAsia" w:ascii="宋体" w:hAnsi="宋体" w:cs="宋体"/>
            <w:i w:val="0"/>
            <w:iCs w:val="0"/>
            <w:caps w:val="0"/>
            <w:color w:val="000000"/>
            <w:spacing w:val="0"/>
            <w:sz w:val="21"/>
            <w:szCs w:val="21"/>
            <w:highlight w:val="yellow"/>
            <w:shd w:val="clear" w:fill="FFFFFF"/>
            <w:lang w:val="en-US" w:eastAsia="zh-CN"/>
          </w:rPr>
          <w:t>终端</w:t>
        </w:r>
      </w:ins>
      <w:ins w:id="41" w:author="李新" w:date="2024-01-18T17:57:48Z">
        <w:r>
          <w:rPr>
            <w:rFonts w:hint="eastAsia" w:ascii="宋体" w:hAnsi="宋体" w:cs="宋体"/>
            <w:i w:val="0"/>
            <w:iCs w:val="0"/>
            <w:caps w:val="0"/>
            <w:color w:val="000000"/>
            <w:spacing w:val="0"/>
            <w:sz w:val="21"/>
            <w:szCs w:val="21"/>
            <w:highlight w:val="yellow"/>
            <w:shd w:val="clear" w:fill="FFFFFF"/>
            <w:lang w:val="en-US" w:eastAsia="zh-CN"/>
          </w:rPr>
          <w:t>无法</w:t>
        </w:r>
      </w:ins>
      <w:ins w:id="42" w:author="李新" w:date="2024-01-18T17:57:50Z">
        <w:r>
          <w:rPr>
            <w:rFonts w:hint="eastAsia" w:ascii="宋体" w:hAnsi="宋体" w:cs="宋体"/>
            <w:i w:val="0"/>
            <w:iCs w:val="0"/>
            <w:caps w:val="0"/>
            <w:color w:val="000000"/>
            <w:spacing w:val="0"/>
            <w:sz w:val="21"/>
            <w:szCs w:val="21"/>
            <w:highlight w:val="yellow"/>
            <w:shd w:val="clear" w:fill="FFFFFF"/>
            <w:lang w:val="en-US" w:eastAsia="zh-CN"/>
          </w:rPr>
          <w:t>接入</w:t>
        </w:r>
      </w:ins>
      <w:ins w:id="43" w:author="李新" w:date="2024-01-18T18:01:47Z">
        <w:r>
          <w:rPr>
            <w:rFonts w:hint="eastAsia" w:ascii="宋体" w:hAnsi="宋体" w:cs="宋体"/>
            <w:i w:val="0"/>
            <w:iCs w:val="0"/>
            <w:caps w:val="0"/>
            <w:color w:val="000000"/>
            <w:spacing w:val="0"/>
            <w:sz w:val="21"/>
            <w:szCs w:val="21"/>
            <w:highlight w:val="yellow"/>
            <w:shd w:val="clear" w:fill="FFFFFF"/>
            <w:lang w:val="en-US" w:eastAsia="zh-CN"/>
          </w:rPr>
          <w:t>网络</w:t>
        </w:r>
      </w:ins>
      <w:ins w:id="44" w:author="李新" w:date="2024-01-18T18:14:41Z">
        <w:r>
          <w:rPr>
            <w:rFonts w:hint="eastAsia" w:ascii="宋体" w:hAnsi="宋体" w:cs="宋体"/>
            <w:i w:val="0"/>
            <w:iCs w:val="0"/>
            <w:caps w:val="0"/>
            <w:color w:val="000000"/>
            <w:spacing w:val="0"/>
            <w:sz w:val="21"/>
            <w:szCs w:val="21"/>
            <w:highlight w:val="yellow"/>
            <w:shd w:val="clear" w:fill="FFFFFF"/>
            <w:lang w:val="en-US" w:eastAsia="zh-CN"/>
          </w:rPr>
          <w:t>或</w:t>
        </w:r>
      </w:ins>
      <w:ins w:id="45" w:author="李新" w:date="2024-01-18T18:01:50Z">
        <w:r>
          <w:rPr>
            <w:rFonts w:hint="eastAsia" w:ascii="宋体" w:hAnsi="宋体" w:cs="宋体"/>
            <w:i w:val="0"/>
            <w:iCs w:val="0"/>
            <w:caps w:val="0"/>
            <w:color w:val="000000"/>
            <w:spacing w:val="0"/>
            <w:sz w:val="21"/>
            <w:szCs w:val="21"/>
            <w:highlight w:val="yellow"/>
            <w:shd w:val="clear" w:fill="FFFFFF"/>
            <w:lang w:val="en-US" w:eastAsia="zh-CN"/>
          </w:rPr>
          <w:t>掉话</w:t>
        </w:r>
      </w:ins>
      <w:ins w:id="46" w:author="cmcc" w:date="2024-01-18T17:22:39Z">
        <w:del w:id="47"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掉话</w:delText>
          </w:r>
        </w:del>
      </w:ins>
      <w:ins w:id="48" w:author="cmcc" w:date="2024-01-18T17:22:40Z">
        <w:del w:id="49"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和</w:delText>
          </w:r>
        </w:del>
      </w:ins>
      <w:ins w:id="50" w:author="cmcc" w:date="2024-01-18T17:22:41Z">
        <w:del w:id="51"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无法</w:delText>
          </w:r>
        </w:del>
      </w:ins>
      <w:ins w:id="52" w:author="cmcc" w:date="2024-01-18T17:22:46Z">
        <w:del w:id="53"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入网</w:delText>
          </w:r>
        </w:del>
      </w:ins>
      <w:ins w:id="54" w:author="cmcc" w:date="2024-01-18T17:23:55Z">
        <w:del w:id="55"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等</w:delText>
          </w:r>
        </w:del>
      </w:ins>
      <w:ins w:id="56" w:author="cmcc" w:date="2024-01-18T17:24:05Z">
        <w:del w:id="57"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更</w:delText>
          </w:r>
        </w:del>
      </w:ins>
      <w:ins w:id="58" w:author="cmcc" w:date="2024-01-18T17:24:46Z">
        <w:del w:id="59"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加</w:delText>
          </w:r>
        </w:del>
      </w:ins>
      <w:ins w:id="60" w:author="cmcc" w:date="2024-01-18T17:24:06Z">
        <w:del w:id="61"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严重</w:delText>
          </w:r>
        </w:del>
      </w:ins>
      <w:ins w:id="62" w:author="cmcc" w:date="2024-01-18T17:24:07Z">
        <w:del w:id="63"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的</w:delText>
          </w:r>
        </w:del>
      </w:ins>
      <w:ins w:id="64" w:author="cmcc" w:date="2024-01-18T17:23:14Z">
        <w:del w:id="65"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接入</w:delText>
          </w:r>
        </w:del>
      </w:ins>
      <w:ins w:id="66" w:author="cmcc" w:date="2024-01-18T17:23:15Z">
        <w:del w:id="67" w:author="李新" w:date="2024-01-18T18:01:55Z">
          <w:r>
            <w:rPr>
              <w:rFonts w:hint="eastAsia" w:ascii="宋体" w:hAnsi="宋体" w:cs="宋体"/>
              <w:i w:val="0"/>
              <w:iCs w:val="0"/>
              <w:caps w:val="0"/>
              <w:color w:val="000000"/>
              <w:spacing w:val="0"/>
              <w:sz w:val="21"/>
              <w:szCs w:val="21"/>
              <w:highlight w:val="yellow"/>
              <w:shd w:val="clear" w:fill="FFFFFF"/>
              <w:lang w:val="en-US" w:eastAsia="zh-CN"/>
            </w:rPr>
            <w:delText>问题，</w:delText>
          </w:r>
        </w:del>
      </w:ins>
      <w:ins w:id="68" w:author="李新" w:date="2024-01-18T18:01:56Z">
        <w:r>
          <w:rPr>
            <w:rFonts w:hint="eastAsia" w:ascii="宋体" w:hAnsi="宋体" w:cs="宋体"/>
            <w:i w:val="0"/>
            <w:iCs w:val="0"/>
            <w:caps w:val="0"/>
            <w:color w:val="000000"/>
            <w:spacing w:val="0"/>
            <w:sz w:val="21"/>
            <w:szCs w:val="21"/>
            <w:highlight w:val="yellow"/>
            <w:shd w:val="clear" w:fill="FFFFFF"/>
            <w:lang w:val="en-US" w:eastAsia="zh-CN"/>
          </w:rPr>
          <w:t>。</w:t>
        </w:r>
      </w:ins>
      <w:ins w:id="69" w:author="陈蔚燕" w:date="2024-01-16T22:07:58Z">
        <w:r>
          <w:rPr>
            <w:rFonts w:hint="eastAsia" w:ascii="宋体" w:hAnsi="宋体" w:cs="宋体"/>
            <w:i w:val="0"/>
            <w:iCs w:val="0"/>
            <w:caps w:val="0"/>
            <w:color w:val="000000"/>
            <w:spacing w:val="0"/>
            <w:sz w:val="21"/>
            <w:szCs w:val="21"/>
            <w:shd w:val="clear" w:fill="FFFFFF"/>
            <w:lang w:eastAsia="zh-CN"/>
          </w:rPr>
          <w:t>本文</w:t>
        </w:r>
      </w:ins>
      <w:ins w:id="70" w:author="陈蔚燕" w:date="2024-01-16T22:07:58Z">
        <w:del w:id="71" w:author="李新" w:date="2024-01-18T18:02:03Z">
          <w:r>
            <w:rPr>
              <w:rFonts w:hint="eastAsia" w:ascii="宋体" w:hAnsi="宋体" w:cs="宋体"/>
              <w:i w:val="0"/>
              <w:iCs w:val="0"/>
              <w:caps w:val="0"/>
              <w:color w:val="000000"/>
              <w:spacing w:val="0"/>
              <w:sz w:val="21"/>
              <w:szCs w:val="21"/>
              <w:shd w:val="clear" w:fill="FFFFFF"/>
              <w:lang w:eastAsia="zh-CN"/>
            </w:rPr>
            <w:delText>针</w:delText>
          </w:r>
        </w:del>
      </w:ins>
      <w:ins w:id="72" w:author="陈蔚燕" w:date="2024-01-16T22:07:58Z">
        <w:del w:id="73" w:author="李新" w:date="2024-01-18T18:02:04Z">
          <w:r>
            <w:rPr>
              <w:rFonts w:hint="eastAsia" w:ascii="宋体" w:hAnsi="宋体" w:cs="宋体"/>
              <w:i w:val="0"/>
              <w:iCs w:val="0"/>
              <w:caps w:val="0"/>
              <w:color w:val="000000"/>
              <w:spacing w:val="0"/>
              <w:sz w:val="21"/>
              <w:szCs w:val="21"/>
              <w:shd w:val="clear" w:fill="FFFFFF"/>
              <w:lang w:eastAsia="zh-CN"/>
            </w:rPr>
            <w:delText>对</w:delText>
          </w:r>
        </w:del>
      </w:ins>
      <w:ins w:id="74" w:author="李新" w:date="2024-01-18T18:02:06Z">
        <w:r>
          <w:rPr>
            <w:rFonts w:hint="eastAsia" w:ascii="宋体" w:hAnsi="宋体" w:cs="宋体"/>
            <w:i w:val="0"/>
            <w:iCs w:val="0"/>
            <w:caps w:val="0"/>
            <w:color w:val="000000"/>
            <w:spacing w:val="0"/>
            <w:sz w:val="21"/>
            <w:szCs w:val="21"/>
            <w:shd w:val="clear" w:fill="FFFFFF"/>
            <w:lang w:val="en-US" w:eastAsia="zh-CN"/>
          </w:rPr>
          <w:t>聚焦</w:t>
        </w:r>
      </w:ins>
      <w:ins w:id="75" w:author="陈蔚燕" w:date="2024-01-16T22:07:58Z">
        <w:r>
          <w:rPr>
            <w:rFonts w:hint="eastAsia" w:ascii="宋体" w:hAnsi="宋体" w:cs="宋体"/>
            <w:i w:val="0"/>
            <w:iCs w:val="0"/>
            <w:caps w:val="0"/>
            <w:color w:val="000000"/>
            <w:spacing w:val="0"/>
            <w:sz w:val="21"/>
            <w:szCs w:val="21"/>
            <w:shd w:val="clear" w:fill="FFFFFF"/>
            <w:lang w:eastAsia="zh-CN"/>
          </w:rPr>
          <w:t>低空立体组网场景的下行干扰问题展开深入研究，给出了低空立体组网的分层定义，总结揭示了</w:t>
        </w:r>
      </w:ins>
      <w:del w:id="76" w:author="陈蔚燕" w:date="2024-01-16T22:08:36Z">
        <w:r>
          <w:rPr>
            <w:rFonts w:ascii="宋体" w:hAnsi="宋体" w:eastAsia="宋体" w:cs="宋体"/>
            <w:i w:val="0"/>
            <w:iCs w:val="0"/>
            <w:caps w:val="0"/>
            <w:color w:val="000000"/>
            <w:spacing w:val="0"/>
            <w:sz w:val="21"/>
            <w:szCs w:val="21"/>
            <w:shd w:val="clear" w:fill="FFFFFF"/>
          </w:rPr>
          <w:delText>本文</w:delText>
        </w:r>
      </w:del>
      <w:del w:id="77" w:author="陈蔚燕" w:date="2024-01-16T22:08:36Z">
        <w:r>
          <w:rPr>
            <w:rFonts w:hint="eastAsia" w:ascii="宋体" w:hAnsi="宋体" w:cs="宋体"/>
            <w:i w:val="0"/>
            <w:iCs w:val="0"/>
            <w:caps w:val="0"/>
            <w:color w:val="000000"/>
            <w:spacing w:val="0"/>
            <w:sz w:val="21"/>
            <w:szCs w:val="21"/>
            <w:shd w:val="clear" w:fill="FFFFFF"/>
            <w:lang w:val="en-US" w:eastAsia="zh-CN"/>
          </w:rPr>
          <w:delText>定义了低空立体组网的分层，提出了</w:delText>
        </w:r>
      </w:del>
      <w:r>
        <w:rPr>
          <w:rFonts w:hint="eastAsia" w:ascii="宋体" w:hAnsi="宋体" w:cs="宋体"/>
          <w:i w:val="0"/>
          <w:iCs w:val="0"/>
          <w:caps w:val="0"/>
          <w:color w:val="000000"/>
          <w:spacing w:val="0"/>
          <w:sz w:val="21"/>
          <w:szCs w:val="21"/>
          <w:shd w:val="clear" w:fill="FFFFFF"/>
          <w:lang w:val="en-US" w:eastAsia="zh-CN"/>
        </w:rPr>
        <w:t>低空立体组网分层的覆盖及干扰特性，</w:t>
      </w:r>
      <w:ins w:id="78" w:author="陈蔚燕" w:date="2024-01-16T22:08:39Z">
        <w:r>
          <w:rPr>
            <w:rFonts w:hint="eastAsia" w:ascii="宋体" w:hAnsi="宋体" w:cs="宋体"/>
            <w:i w:val="0"/>
            <w:iCs w:val="0"/>
            <w:caps w:val="0"/>
            <w:color w:val="000000"/>
            <w:spacing w:val="0"/>
            <w:sz w:val="21"/>
            <w:szCs w:val="21"/>
            <w:shd w:val="clear" w:fill="FFFFFF"/>
            <w:lang w:val="en-US" w:eastAsia="zh-CN"/>
          </w:rPr>
          <w:t>并</w:t>
        </w:r>
      </w:ins>
      <w:r>
        <w:rPr>
          <w:rFonts w:ascii="宋体" w:hAnsi="宋体" w:eastAsia="宋体" w:cs="宋体"/>
          <w:i w:val="0"/>
          <w:iCs w:val="0"/>
          <w:caps w:val="0"/>
          <w:color w:val="000000"/>
          <w:spacing w:val="0"/>
          <w:sz w:val="21"/>
          <w:szCs w:val="21"/>
          <w:shd w:val="clear" w:fill="FFFFFF"/>
        </w:rPr>
        <w:t>基于</w:t>
      </w:r>
      <w:r>
        <w:rPr>
          <w:rFonts w:hint="eastAsia" w:ascii="宋体" w:hAnsi="宋体" w:cs="宋体"/>
          <w:i w:val="0"/>
          <w:iCs w:val="0"/>
          <w:caps w:val="0"/>
          <w:color w:val="000000"/>
          <w:spacing w:val="0"/>
          <w:sz w:val="21"/>
          <w:szCs w:val="21"/>
          <w:shd w:val="clear" w:fill="FFFFFF"/>
          <w:lang w:val="en-US" w:eastAsia="zh-CN"/>
        </w:rPr>
        <w:t>该特性及</w:t>
      </w:r>
      <w:r>
        <w:rPr>
          <w:rFonts w:ascii="宋体" w:hAnsi="宋体" w:eastAsia="宋体" w:cs="宋体"/>
          <w:i w:val="0"/>
          <w:iCs w:val="0"/>
          <w:caps w:val="0"/>
          <w:color w:val="000000"/>
          <w:spacing w:val="0"/>
          <w:sz w:val="21"/>
          <w:szCs w:val="21"/>
          <w:shd w:val="clear" w:fill="FFFFFF"/>
        </w:rPr>
        <w:t>多小区三角投影的倍数关系，对</w:t>
      </w:r>
      <w:r>
        <w:rPr>
          <w:rFonts w:hint="eastAsia" w:ascii="宋体" w:hAnsi="宋体" w:cs="宋体"/>
          <w:i w:val="0"/>
          <w:iCs w:val="0"/>
          <w:caps w:val="0"/>
          <w:color w:val="000000"/>
          <w:spacing w:val="0"/>
          <w:sz w:val="21"/>
          <w:szCs w:val="21"/>
          <w:shd w:val="clear" w:fill="FFFFFF"/>
          <w:lang w:val="en-US" w:eastAsia="zh-CN"/>
        </w:rPr>
        <w:t>天线上倾场景的低空组网的</w:t>
      </w:r>
      <w:r>
        <w:rPr>
          <w:rFonts w:ascii="宋体" w:hAnsi="宋体" w:eastAsia="宋体" w:cs="宋体"/>
          <w:i w:val="0"/>
          <w:iCs w:val="0"/>
          <w:caps w:val="0"/>
          <w:color w:val="000000"/>
          <w:spacing w:val="0"/>
          <w:sz w:val="21"/>
          <w:szCs w:val="21"/>
          <w:shd w:val="clear" w:fill="FFFFFF"/>
        </w:rPr>
        <w:t>下行干扰进行</w:t>
      </w:r>
      <w:r>
        <w:rPr>
          <w:rFonts w:hint="eastAsia" w:ascii="宋体" w:hAnsi="宋体" w:cs="宋体"/>
          <w:i w:val="0"/>
          <w:iCs w:val="0"/>
          <w:caps w:val="0"/>
          <w:color w:val="000000"/>
          <w:spacing w:val="0"/>
          <w:sz w:val="21"/>
          <w:szCs w:val="21"/>
          <w:shd w:val="clear" w:fill="FFFFFF"/>
          <w:lang w:val="en-US" w:eastAsia="zh-CN"/>
        </w:rPr>
        <w:t>了数学</w:t>
      </w:r>
      <w:r>
        <w:rPr>
          <w:rFonts w:ascii="宋体" w:hAnsi="宋体" w:eastAsia="宋体" w:cs="宋体"/>
          <w:i w:val="0"/>
          <w:iCs w:val="0"/>
          <w:caps w:val="0"/>
          <w:color w:val="000000"/>
          <w:spacing w:val="0"/>
          <w:sz w:val="21"/>
          <w:szCs w:val="21"/>
          <w:shd w:val="clear" w:fill="FFFFFF"/>
        </w:rPr>
        <w:t>建模</w:t>
      </w:r>
      <w:del w:id="79" w:author="陈蔚燕" w:date="2024-01-16T22:14:58Z">
        <w:r>
          <w:rPr>
            <w:rFonts w:ascii="宋体" w:hAnsi="宋体" w:eastAsia="宋体" w:cs="宋体"/>
            <w:i w:val="0"/>
            <w:iCs w:val="0"/>
            <w:caps w:val="0"/>
            <w:color w:val="000000"/>
            <w:spacing w:val="0"/>
            <w:sz w:val="21"/>
            <w:szCs w:val="21"/>
            <w:shd w:val="clear" w:fill="FFFFFF"/>
          </w:rPr>
          <w:delText>，</w:delText>
        </w:r>
      </w:del>
      <w:ins w:id="80" w:author="陈蔚燕" w:date="2024-01-16T22:14:58Z">
        <w:r>
          <w:rPr>
            <w:rFonts w:hint="eastAsia" w:ascii="宋体" w:hAnsi="宋体" w:cs="宋体"/>
            <w:i w:val="0"/>
            <w:iCs w:val="0"/>
            <w:caps w:val="0"/>
            <w:color w:val="000000"/>
            <w:spacing w:val="0"/>
            <w:sz w:val="21"/>
            <w:szCs w:val="21"/>
            <w:shd w:val="clear" w:fill="FFFFFF"/>
            <w:lang w:val="en-US" w:eastAsia="zh-CN"/>
          </w:rPr>
          <w:t>.</w:t>
        </w:r>
      </w:ins>
      <w:ins w:id="81" w:author="陈蔚燕" w:date="2024-01-16T22:15:02Z">
        <w:r>
          <w:rPr>
            <w:rFonts w:hint="eastAsia" w:ascii="宋体" w:hAnsi="宋体" w:cs="宋体"/>
            <w:i w:val="0"/>
            <w:iCs w:val="0"/>
            <w:caps w:val="0"/>
            <w:color w:val="000000"/>
            <w:spacing w:val="0"/>
            <w:sz w:val="21"/>
            <w:szCs w:val="21"/>
            <w:shd w:val="clear" w:fill="FFFFFF"/>
            <w:lang w:val="en-US" w:eastAsia="zh-CN"/>
          </w:rPr>
          <w:t>本文</w:t>
        </w:r>
      </w:ins>
      <w:ins w:id="82" w:author="陈蔚燕" w:date="2024-01-16T22:15:04Z">
        <w:r>
          <w:rPr>
            <w:rFonts w:hint="eastAsia" w:ascii="宋体" w:hAnsi="宋体" w:cs="宋体"/>
            <w:i w:val="0"/>
            <w:iCs w:val="0"/>
            <w:caps w:val="0"/>
            <w:color w:val="000000"/>
            <w:spacing w:val="0"/>
            <w:sz w:val="21"/>
            <w:szCs w:val="21"/>
            <w:shd w:val="clear" w:fill="FFFFFF"/>
            <w:lang w:val="en-US" w:eastAsia="zh-CN"/>
          </w:rPr>
          <w:t>提出的</w:t>
        </w:r>
      </w:ins>
      <w:ins w:id="83" w:author="陈蔚燕" w:date="2024-01-16T22:15:06Z">
        <w:r>
          <w:rPr>
            <w:rFonts w:hint="eastAsia" w:ascii="宋体" w:hAnsi="宋体" w:cs="宋体"/>
            <w:i w:val="0"/>
            <w:iCs w:val="0"/>
            <w:caps w:val="0"/>
            <w:color w:val="000000"/>
            <w:spacing w:val="0"/>
            <w:sz w:val="21"/>
            <w:szCs w:val="21"/>
            <w:shd w:val="clear" w:fill="FFFFFF"/>
            <w:lang w:val="en-US" w:eastAsia="zh-CN"/>
          </w:rPr>
          <w:t>低空干扰</w:t>
        </w:r>
      </w:ins>
      <w:ins w:id="84" w:author="陈蔚燕" w:date="2024-01-16T22:15:07Z">
        <w:r>
          <w:rPr>
            <w:rFonts w:hint="eastAsia" w:ascii="宋体" w:hAnsi="宋体" w:cs="宋体"/>
            <w:i w:val="0"/>
            <w:iCs w:val="0"/>
            <w:caps w:val="0"/>
            <w:color w:val="000000"/>
            <w:spacing w:val="0"/>
            <w:sz w:val="21"/>
            <w:szCs w:val="21"/>
            <w:shd w:val="clear" w:fill="FFFFFF"/>
            <w:lang w:val="en-US" w:eastAsia="zh-CN"/>
          </w:rPr>
          <w:t>预测</w:t>
        </w:r>
      </w:ins>
      <w:ins w:id="85" w:author="陈蔚燕" w:date="2024-01-16T22:15:08Z">
        <w:r>
          <w:rPr>
            <w:rFonts w:hint="eastAsia" w:ascii="宋体" w:hAnsi="宋体" w:cs="宋体"/>
            <w:i w:val="0"/>
            <w:iCs w:val="0"/>
            <w:caps w:val="0"/>
            <w:color w:val="000000"/>
            <w:spacing w:val="0"/>
            <w:sz w:val="21"/>
            <w:szCs w:val="21"/>
            <w:shd w:val="clear" w:fill="FFFFFF"/>
            <w:lang w:val="en-US" w:eastAsia="zh-CN"/>
          </w:rPr>
          <w:t>模型</w:t>
        </w:r>
      </w:ins>
      <w:del w:id="86" w:author="陈蔚燕" w:date="2024-01-16T22:15:09Z">
        <w:r>
          <w:rPr>
            <w:rFonts w:ascii="宋体" w:hAnsi="宋体" w:eastAsia="宋体" w:cs="宋体"/>
            <w:i w:val="0"/>
            <w:iCs w:val="0"/>
            <w:caps w:val="0"/>
            <w:color w:val="000000"/>
            <w:spacing w:val="0"/>
            <w:sz w:val="21"/>
            <w:szCs w:val="21"/>
            <w:shd w:val="clear" w:fill="FFFFFF"/>
          </w:rPr>
          <w:delText>该模</w:delText>
        </w:r>
      </w:del>
      <w:del w:id="87" w:author="陈蔚燕" w:date="2024-01-16T22:15:11Z">
        <w:r>
          <w:rPr>
            <w:rFonts w:ascii="宋体" w:hAnsi="宋体" w:eastAsia="宋体" w:cs="宋体"/>
            <w:i w:val="0"/>
            <w:iCs w:val="0"/>
            <w:caps w:val="0"/>
            <w:color w:val="000000"/>
            <w:spacing w:val="0"/>
            <w:sz w:val="21"/>
            <w:szCs w:val="21"/>
            <w:shd w:val="clear" w:fill="FFFFFF"/>
          </w:rPr>
          <w:delText>型</w:delText>
        </w:r>
      </w:del>
      <w:r>
        <w:rPr>
          <w:rFonts w:ascii="宋体" w:hAnsi="宋体" w:eastAsia="宋体" w:cs="宋体"/>
          <w:i w:val="0"/>
          <w:iCs w:val="0"/>
          <w:caps w:val="0"/>
          <w:color w:val="000000"/>
          <w:spacing w:val="0"/>
          <w:sz w:val="21"/>
          <w:szCs w:val="21"/>
          <w:shd w:val="clear" w:fill="FFFFFF"/>
        </w:rPr>
        <w:t>可预测三维空间任意位置的</w:t>
      </w:r>
      <w:r>
        <w:rPr>
          <w:rFonts w:hint="eastAsia" w:ascii="宋体" w:hAnsi="宋体" w:eastAsia="宋体" w:cs="宋体"/>
          <w:i w:val="0"/>
          <w:iCs w:val="0"/>
          <w:caps w:val="0"/>
          <w:color w:val="000000"/>
          <w:spacing w:val="0"/>
          <w:sz w:val="21"/>
          <w:szCs w:val="21"/>
          <w:shd w:val="clear" w:fill="FFFFFF"/>
          <w:lang w:val="en-US" w:eastAsia="zh-CN"/>
        </w:rPr>
        <w:t>SINR值</w:t>
      </w:r>
      <w:r>
        <w:rPr>
          <w:rFonts w:ascii="宋体" w:hAnsi="宋体" w:eastAsia="宋体" w:cs="宋体"/>
          <w:i w:val="0"/>
          <w:iCs w:val="0"/>
          <w:caps w:val="0"/>
          <w:color w:val="000000"/>
          <w:spacing w:val="0"/>
          <w:sz w:val="21"/>
          <w:szCs w:val="21"/>
          <w:shd w:val="clear" w:fill="FFFFFF"/>
        </w:rPr>
        <w:t>和干扰小区集合</w:t>
      </w:r>
      <w:del w:id="88" w:author="陈蔚燕" w:date="2024-01-16T22:10:20Z">
        <w:r>
          <w:rPr>
            <w:rFonts w:ascii="宋体" w:hAnsi="宋体" w:eastAsia="宋体" w:cs="宋体"/>
            <w:i w:val="0"/>
            <w:iCs w:val="0"/>
            <w:caps w:val="0"/>
            <w:color w:val="000000"/>
            <w:spacing w:val="0"/>
            <w:sz w:val="21"/>
            <w:szCs w:val="21"/>
            <w:shd w:val="clear" w:fill="FFFFFF"/>
          </w:rPr>
          <w:delText>，</w:delText>
        </w:r>
      </w:del>
      <w:ins w:id="89" w:author="陈蔚燕" w:date="2024-01-16T22:08:57Z">
        <w:r>
          <w:rPr>
            <w:rFonts w:hint="eastAsia" w:ascii="宋体" w:hAnsi="宋体" w:cs="宋体"/>
            <w:i w:val="0"/>
            <w:iCs w:val="0"/>
            <w:caps w:val="0"/>
            <w:color w:val="000000"/>
            <w:spacing w:val="0"/>
            <w:sz w:val="21"/>
            <w:szCs w:val="21"/>
            <w:shd w:val="clear" w:fill="FFFFFF"/>
            <w:lang w:eastAsia="zh-CN"/>
          </w:rPr>
          <w:t>，辅助低空航线设计与优化，保障航线网络性能和业务质量。仿真实验表明，模型能够对干扰来源及干扰量进行精确预测，</w:t>
        </w:r>
      </w:ins>
      <w:ins w:id="90" w:author="陈蔚燕" w:date="2024-01-16T22:08:57Z">
        <w:r>
          <w:rPr>
            <w:rFonts w:hint="eastAsia"/>
            <w:lang w:val="en-US" w:eastAsia="zh-CN"/>
          </w:rPr>
          <w:t>校准后的</w:t>
        </w:r>
      </w:ins>
      <w:ins w:id="91" w:author="陈蔚燕" w:date="2024-01-16T22:08:57Z">
        <w:r>
          <w:rPr/>
          <w:t>模型</w:t>
        </w:r>
      </w:ins>
      <w:ins w:id="92" w:author="陈蔚燕" w:date="2024-01-16T22:08:57Z">
        <w:r>
          <w:rPr>
            <w:rFonts w:hint="eastAsia"/>
          </w:rPr>
          <w:t>估计</w:t>
        </w:r>
      </w:ins>
      <w:ins w:id="93" w:author="陈蔚燕" w:date="2024-01-16T22:08:57Z">
        <w:r>
          <w:rPr>
            <w:rFonts w:hint="eastAsia"/>
            <w:lang w:val="en-US" w:eastAsia="zh-CN"/>
          </w:rPr>
          <w:t>SINR</w:t>
        </w:r>
      </w:ins>
      <w:ins w:id="94" w:author="陈蔚燕" w:date="2024-01-16T22:08:57Z">
        <w:r>
          <w:rPr/>
          <w:t>值与系统仿真</w:t>
        </w:r>
      </w:ins>
      <w:ins w:id="95" w:author="陈蔚燕" w:date="2024-01-16T22:08:57Z">
        <w:r>
          <w:rPr>
            <w:rFonts w:hint="eastAsia"/>
            <w:lang w:val="en-US" w:eastAsia="zh-CN"/>
          </w:rPr>
          <w:t>SINR</w:t>
        </w:r>
      </w:ins>
      <w:ins w:id="96" w:author="陈蔚燕" w:date="2024-01-16T22:08:57Z">
        <w:r>
          <w:rPr/>
          <w:t>值</w:t>
        </w:r>
      </w:ins>
      <w:ins w:id="97" w:author="陈蔚燕" w:date="2024-01-16T22:08:57Z">
        <w:r>
          <w:rPr>
            <w:rFonts w:hint="eastAsia"/>
          </w:rPr>
          <w:t>的</w:t>
        </w:r>
      </w:ins>
      <w:ins w:id="98" w:author="陈蔚燕" w:date="2024-01-16T22:08:57Z">
        <w:r>
          <w:rPr/>
          <w:t>均值</w:t>
        </w:r>
      </w:ins>
      <w:ins w:id="99" w:author="陈蔚燕" w:date="2024-01-16T22:08:57Z">
        <w:r>
          <w:rPr>
            <w:rFonts w:hint="eastAsia"/>
            <w:lang w:eastAsia="zh-CN"/>
          </w:rPr>
          <w:t>误</w:t>
        </w:r>
      </w:ins>
      <w:ins w:id="100" w:author="陈蔚燕" w:date="2024-01-16T22:08:57Z">
        <w:r>
          <w:rPr/>
          <w:t>差小于1.5dB，</w:t>
        </w:r>
      </w:ins>
      <w:ins w:id="101" w:author="陈蔚燕" w:date="2024-01-16T22:08:57Z">
        <w:del w:id="102" w:author="cmcc" w:date="2024-02-01T15:37:44Z">
          <w:r>
            <w:rPr>
              <w:rFonts w:hint="default"/>
              <w:lang w:val="en-US"/>
            </w:rPr>
            <w:delText>方差</w:delText>
          </w:r>
        </w:del>
      </w:ins>
      <w:ins w:id="103" w:author="cmcc" w:date="2024-02-01T15:37:49Z">
        <w:r>
          <w:rPr>
            <w:rFonts w:hint="eastAsia"/>
            <w:lang w:val="en-US" w:eastAsia="zh-CN"/>
          </w:rPr>
          <w:t>标准差</w:t>
        </w:r>
      </w:ins>
      <w:ins w:id="104" w:author="陈蔚燕" w:date="2024-01-16T22:08:57Z">
        <w:r>
          <w:rPr/>
          <w:t>相差小于0.5dB</w:t>
        </w:r>
      </w:ins>
      <w:ins w:id="105" w:author="陈蔚燕" w:date="2024-01-16T22:08:57Z">
        <w:r>
          <w:rPr>
            <w:rFonts w:hint="eastAsia"/>
            <w:lang w:eastAsia="zh-CN"/>
          </w:rPr>
          <w:t>，</w:t>
        </w:r>
      </w:ins>
      <w:ins w:id="106" w:author="cmcc" w:date="2024-02-01T10:42:28Z">
        <w:r>
          <w:rPr>
            <w:rFonts w:hint="eastAsia"/>
            <w:highlight w:val="yellow"/>
            <w:lang w:eastAsia="zh-CN"/>
          </w:rPr>
          <w:t>主服务预测准确率</w:t>
        </w:r>
      </w:ins>
      <w:ins w:id="107" w:author="cmcc" w:date="2024-02-01T10:42:28Z">
        <w:r>
          <w:rPr>
            <w:rFonts w:hint="eastAsia"/>
            <w:highlight w:val="yellow"/>
            <w:lang w:val="en-US" w:eastAsia="zh-CN"/>
          </w:rPr>
          <w:t>在小区好中点位置可达100%</w:t>
        </w:r>
      </w:ins>
      <w:ins w:id="108" w:author="cmcc" w:date="2024-02-01T10:42:28Z">
        <w:r>
          <w:rPr>
            <w:rFonts w:hint="eastAsia"/>
            <w:highlight w:val="yellow"/>
            <w:lang w:eastAsia="zh-CN"/>
          </w:rPr>
          <w:t>。</w:t>
        </w:r>
      </w:ins>
      <w:ins w:id="109" w:author="陈蔚燕" w:date="2024-01-16T22:08:57Z">
        <w:del w:id="110" w:author="cmcc" w:date="2024-02-01T10:42:28Z">
          <w:commentRangeStart w:id="0"/>
          <w:r>
            <w:rPr>
              <w:rFonts w:hint="eastAsia"/>
              <w:lang w:eastAsia="zh-CN"/>
            </w:rPr>
            <w:delText>主服务及干扰小区预测准确率</w:delText>
          </w:r>
        </w:del>
      </w:ins>
      <w:ins w:id="111" w:author="李新" w:date="2024-01-17T10:53:42Z">
        <w:del w:id="112" w:author="cmcc" w:date="2024-02-01T10:42:28Z">
          <w:r>
            <w:rPr>
              <w:rFonts w:hint="eastAsia"/>
              <w:lang w:val="en-US" w:eastAsia="zh-CN"/>
            </w:rPr>
            <w:delText>高</w:delText>
          </w:r>
        </w:del>
      </w:ins>
      <w:ins w:id="113" w:author="陈蔚燕" w:date="2024-01-16T22:08:57Z">
        <w:del w:id="114" w:author="cmcc" w:date="2024-02-01T10:42:28Z">
          <w:r>
            <w:rPr>
              <w:rFonts w:hint="eastAsia"/>
              <w:lang w:eastAsia="zh-CN"/>
            </w:rPr>
            <w:delText>高达</w:delText>
          </w:r>
        </w:del>
      </w:ins>
      <w:ins w:id="115" w:author="陈蔚燕" w:date="2024-01-16T22:08:57Z">
        <w:del w:id="116" w:author="cmcc" w:date="2024-02-01T10:42:28Z">
          <w:r>
            <w:rPr>
              <w:rFonts w:hint="eastAsia"/>
              <w:highlight w:val="yellow"/>
              <w:lang w:val="en-US" w:eastAsia="zh-CN"/>
            </w:rPr>
            <w:delText>...</w:delText>
          </w:r>
        </w:del>
      </w:ins>
      <w:ins w:id="117" w:author="李新" w:date="2024-01-17T10:53:38Z">
        <w:del w:id="118" w:author="cmcc" w:date="2024-02-01T10:42:28Z">
          <w:r>
            <w:rPr>
              <w:rFonts w:hint="eastAsia"/>
              <w:highlight w:val="yellow"/>
              <w:lang w:val="en-US" w:eastAsia="zh-CN"/>
            </w:rPr>
            <w:delText>7</w:delText>
          </w:r>
        </w:del>
      </w:ins>
      <w:ins w:id="119" w:author="李新" w:date="2024-01-17T10:53:39Z">
        <w:del w:id="120" w:author="cmcc" w:date="2024-02-01T10:42:28Z">
          <w:r>
            <w:rPr>
              <w:rFonts w:hint="eastAsia"/>
              <w:highlight w:val="yellow"/>
              <w:lang w:val="en-US" w:eastAsia="zh-CN"/>
            </w:rPr>
            <w:delText>0</w:delText>
          </w:r>
        </w:del>
      </w:ins>
      <w:ins w:id="121" w:author="陈蔚燕" w:date="2024-01-16T22:08:57Z">
        <w:del w:id="122" w:author="cmcc" w:date="2024-02-01T10:42:28Z">
          <w:r>
            <w:rPr>
              <w:rFonts w:hint="eastAsia"/>
              <w:lang w:val="en-US" w:eastAsia="zh-CN"/>
            </w:rPr>
            <w:delText>%</w:delText>
          </w:r>
          <w:commentRangeEnd w:id="0"/>
        </w:del>
      </w:ins>
      <w:del w:id="123" w:author="cmcc" w:date="2024-02-01T10:42:28Z">
        <w:r>
          <w:rPr/>
          <w:commentReference w:id="0"/>
        </w:r>
      </w:del>
      <w:ins w:id="124" w:author="李新" w:date="2024-01-17T10:53:52Z">
        <w:del w:id="125" w:author="cmcc" w:date="2024-02-01T10:42:28Z">
          <w:r>
            <w:rPr>
              <w:rFonts w:hint="eastAsia"/>
              <w:lang w:val="en-US" w:eastAsia="zh-CN"/>
            </w:rPr>
            <w:delText>以上</w:delText>
          </w:r>
        </w:del>
      </w:ins>
      <w:ins w:id="126" w:author="陈蔚燕" w:date="2024-01-16T22:08:57Z">
        <w:r>
          <w:rPr>
            <w:rFonts w:hint="eastAsia"/>
            <w:lang w:eastAsia="zh-CN"/>
          </w:rPr>
          <w:t>。</w:t>
        </w:r>
      </w:ins>
    </w:p>
    <w:p>
      <w:pPr>
        <w:ind w:left="0" w:firstLine="0" w:firstLineChars="0"/>
        <w:rPr>
          <w:rFonts w:ascii="宋体" w:hAnsi="宋体" w:eastAsia="宋体" w:cs="宋体"/>
          <w:i w:val="0"/>
          <w:iCs w:val="0"/>
          <w:caps w:val="0"/>
          <w:color w:val="000000"/>
          <w:spacing w:val="0"/>
          <w:sz w:val="21"/>
          <w:szCs w:val="21"/>
          <w:shd w:val="clear" w:fill="FFFFFF"/>
        </w:rPr>
      </w:pPr>
      <w:del w:id="127" w:author="陈蔚燕" w:date="2024-01-16T22:08:57Z">
        <w:r>
          <w:rPr>
            <w:rFonts w:hint="eastAsia" w:ascii="宋体" w:hAnsi="宋体" w:eastAsia="宋体" w:cs="宋体"/>
            <w:i w:val="0"/>
            <w:iCs w:val="0"/>
            <w:caps w:val="0"/>
            <w:color w:val="000000"/>
            <w:spacing w:val="0"/>
            <w:sz w:val="21"/>
            <w:szCs w:val="21"/>
            <w:shd w:val="clear" w:fill="FFFFFF"/>
            <w:lang w:val="en-US" w:eastAsia="zh-CN"/>
          </w:rPr>
          <w:delText>模型预测</w:delText>
        </w:r>
      </w:del>
      <w:del w:id="128" w:author="陈蔚燕" w:date="2024-01-16T22:08:57Z">
        <w:r>
          <w:rPr>
            <w:rFonts w:ascii="宋体" w:hAnsi="宋体" w:eastAsia="宋体" w:cs="宋体"/>
            <w:i w:val="0"/>
            <w:iCs w:val="0"/>
            <w:caps w:val="0"/>
            <w:color w:val="000000"/>
            <w:spacing w:val="0"/>
            <w:sz w:val="21"/>
            <w:szCs w:val="21"/>
            <w:shd w:val="clear" w:fill="FFFFFF"/>
          </w:rPr>
          <w:delText>与仿真结果基本一致，</w:delText>
        </w:r>
      </w:del>
      <w:del w:id="129" w:author="陈蔚燕" w:date="2024-01-16T22:08:57Z">
        <w:r>
          <w:rPr>
            <w:rFonts w:hint="eastAsia" w:ascii="宋体" w:hAnsi="宋体" w:cs="宋体"/>
            <w:i w:val="0"/>
            <w:iCs w:val="0"/>
            <w:caps w:val="0"/>
            <w:color w:val="000000"/>
            <w:spacing w:val="0"/>
            <w:sz w:val="21"/>
            <w:szCs w:val="21"/>
            <w:shd w:val="clear" w:fill="FFFFFF"/>
            <w:lang w:val="en-US" w:eastAsia="zh-CN"/>
          </w:rPr>
          <w:delText>可基于该模型</w:delText>
        </w:r>
      </w:del>
      <w:del w:id="130" w:author="陈蔚燕" w:date="2024-01-16T22:08:57Z">
        <w:r>
          <w:rPr>
            <w:rFonts w:hint="eastAsia"/>
          </w:rPr>
          <w:delText>对航线设计提出优化建议，</w:delText>
        </w:r>
      </w:del>
      <w:del w:id="131" w:author="陈蔚燕" w:date="2024-01-16T22:08:57Z">
        <w:r>
          <w:rPr>
            <w:rFonts w:hint="eastAsia"/>
            <w:lang w:val="en-US" w:eastAsia="zh-CN"/>
          </w:rPr>
          <w:delText>以更好的</w:delText>
        </w:r>
      </w:del>
      <w:del w:id="132" w:author="陈蔚燕" w:date="2024-01-16T22:08:57Z">
        <w:r>
          <w:rPr>
            <w:rFonts w:hint="eastAsia"/>
          </w:rPr>
          <w:delText>保障该航线的网络</w:delText>
        </w:r>
      </w:del>
      <w:del w:id="133" w:author="陈蔚燕" w:date="2024-01-16T22:08:57Z">
        <w:r>
          <w:rPr>
            <w:rFonts w:hint="eastAsia"/>
            <w:lang w:val="en-US" w:eastAsia="zh-CN"/>
          </w:rPr>
          <w:delText>性能和</w:delText>
        </w:r>
      </w:del>
      <w:del w:id="134" w:author="陈蔚燕" w:date="2024-01-16T22:08:57Z">
        <w:r>
          <w:rPr>
            <w:rFonts w:hint="eastAsia"/>
          </w:rPr>
          <w:delText>业务</w:delText>
        </w:r>
      </w:del>
      <w:del w:id="135" w:author="陈蔚燕" w:date="2024-01-16T22:08:57Z">
        <w:r>
          <w:rPr>
            <w:rFonts w:hint="eastAsia"/>
            <w:lang w:val="en-US" w:eastAsia="zh-CN"/>
          </w:rPr>
          <w:delText>质量</w:delText>
        </w:r>
      </w:del>
      <w:del w:id="136" w:author="陈蔚燕" w:date="2024-01-16T22:08:57Z">
        <w:r>
          <w:rPr>
            <w:rFonts w:ascii="宋体" w:hAnsi="宋体" w:eastAsia="宋体" w:cs="宋体"/>
            <w:i w:val="0"/>
            <w:iCs w:val="0"/>
            <w:caps w:val="0"/>
            <w:color w:val="000000"/>
            <w:spacing w:val="0"/>
            <w:sz w:val="21"/>
            <w:szCs w:val="21"/>
            <w:shd w:val="clear" w:fill="FFFFFF"/>
          </w:rPr>
          <w:delText>。</w:delText>
        </w:r>
        <w:bookmarkEnd w:id="0"/>
      </w:del>
    </w:p>
    <w:p>
      <w:pPr>
        <w:spacing w:line="312" w:lineRule="auto"/>
        <w:ind w:right="475" w:firstLine="0" w:firstLineChars="0"/>
        <w:outlineLvl w:val="0"/>
        <w:rPr>
          <w:szCs w:val="18"/>
        </w:rPr>
      </w:pPr>
      <w:r>
        <w:rPr>
          <w:rFonts w:hint="eastAsia"/>
          <w:szCs w:val="18"/>
        </w:rPr>
        <w:t>关键词：低空立体分层组网，低空干扰模型，主服务小区和干扰小区分布模型</w:t>
      </w:r>
      <w:r>
        <w:rPr>
          <w:rFonts w:hint="eastAsia"/>
          <w:szCs w:val="18"/>
          <w:lang w:eastAsia="zh-CN"/>
        </w:rPr>
        <w:t>，</w:t>
      </w:r>
      <w:r>
        <w:rPr>
          <w:rFonts w:hint="eastAsia"/>
          <w:szCs w:val="18"/>
          <w:lang w:val="en-US" w:eastAsia="zh-CN"/>
        </w:rPr>
        <w:t>蜂窝组网</w:t>
      </w:r>
      <w:r>
        <w:rPr>
          <w:rFonts w:hint="eastAsia"/>
          <w:szCs w:val="18"/>
        </w:rPr>
        <w:t xml:space="preserve"> </w:t>
      </w:r>
    </w:p>
    <w:p>
      <w:pPr>
        <w:spacing w:line="312" w:lineRule="auto"/>
        <w:ind w:right="475" w:firstLine="0" w:firstLineChars="0"/>
        <w:rPr>
          <w:szCs w:val="18"/>
        </w:rPr>
      </w:pPr>
      <w:r>
        <w:rPr>
          <w:rFonts w:hint="eastAsia"/>
          <w:szCs w:val="18"/>
        </w:rPr>
        <w:t>中图分类号：TN919</w:t>
      </w:r>
    </w:p>
    <w:p>
      <w:pPr>
        <w:spacing w:line="312" w:lineRule="auto"/>
        <w:ind w:right="475" w:firstLine="0" w:firstLineChars="0"/>
        <w:rPr>
          <w:szCs w:val="18"/>
        </w:rPr>
      </w:pPr>
      <w:r>
        <w:rPr>
          <w:rFonts w:hint="eastAsia"/>
          <w:szCs w:val="18"/>
        </w:rPr>
        <w:t>文献标志码：</w:t>
      </w:r>
    </w:p>
    <w:p>
      <w:pPr>
        <w:spacing w:line="312" w:lineRule="auto"/>
        <w:ind w:right="475" w:firstLine="0" w:firstLineChars="0"/>
        <w:rPr>
          <w:szCs w:val="18"/>
        </w:rPr>
      </w:pPr>
    </w:p>
    <w:p>
      <w:pPr>
        <w:spacing w:line="312" w:lineRule="auto"/>
        <w:ind w:firstLine="0" w:firstLineChars="0"/>
        <w:jc w:val="center"/>
        <w:rPr>
          <w:b/>
        </w:rPr>
      </w:pPr>
      <w:r>
        <w:rPr>
          <w:rFonts w:hint="eastAsia"/>
          <w:b/>
        </w:rPr>
        <w:t>A Theoretical Spatial Interference Model for Low Altitude Networking</w:t>
      </w:r>
    </w:p>
    <w:p>
      <w:pPr>
        <w:spacing w:line="312" w:lineRule="auto"/>
        <w:ind w:right="475" w:firstLine="0" w:firstLineChars="0"/>
        <w:jc w:val="center"/>
        <w:rPr>
          <w:szCs w:val="21"/>
        </w:rPr>
      </w:pPr>
      <w:r>
        <w:rPr>
          <w:rFonts w:hint="eastAsia"/>
          <w:szCs w:val="21"/>
        </w:rPr>
        <w:t xml:space="preserve"> </w:t>
      </w:r>
    </w:p>
    <w:p>
      <w:pPr>
        <w:spacing w:line="312" w:lineRule="auto"/>
        <w:ind w:right="475" w:firstLine="0" w:firstLineChars="0"/>
        <w:jc w:val="center"/>
        <w:rPr>
          <w:szCs w:val="21"/>
        </w:rPr>
      </w:pPr>
      <w:r>
        <w:rPr>
          <w:szCs w:val="21"/>
        </w:rPr>
        <w:t xml:space="preserve">China Mobile Research institute, Beijing 100053, China </w:t>
      </w:r>
    </w:p>
    <w:p>
      <w:pPr>
        <w:spacing w:line="312" w:lineRule="auto"/>
        <w:ind w:right="475" w:firstLine="0" w:firstLineChars="0"/>
        <w:outlineLvl w:val="0"/>
        <w:rPr>
          <w:szCs w:val="21"/>
        </w:rPr>
      </w:pPr>
      <w:r>
        <w:rPr>
          <w:b/>
          <w:bCs/>
          <w:szCs w:val="21"/>
        </w:rPr>
        <w:t>Abstract:</w:t>
      </w:r>
      <w:r>
        <w:rPr>
          <w:rFonts w:hint="eastAsia"/>
          <w:b/>
          <w:bCs/>
          <w:szCs w:val="21"/>
        </w:rPr>
        <w:t xml:space="preserve"> </w:t>
      </w:r>
      <w:ins w:id="137" w:author="cmcc" w:date="2024-02-01T15:39:17Z">
        <w:r>
          <w:rPr>
            <w:rFonts w:hint="eastAsia"/>
            <w:szCs w:val="21"/>
          </w:rPr>
          <w:t>To optimize the performance of low-altitude networking, the antenna main lobe can be used. In the low-altitude networking, signal transmission has no penetration loss, no shadow fading, and less reflection and refraction, with strong coverage ability. Compared to traditional ground networking scenarios, it faces interference challenges such as a large number of interference cells, a larger range of interference effects, and high interference influence. In low-altitude scenarios, down-link interference will cause the terminal to be unable to access the network or drop. This article focuses on research on the down-link interference problem which will cause access failure or disconnect, provides a layered definition of low-altitude stereoscopic networking, summarizes and reveals the coverage and interference characteristics of low-altitude stereoscopic networking layering, and based on this characteristic and the multiple relationship of multi cell triangular projection, A mathematical model was established for the down-link interference of low-altitude network in the scenario of antenna tilt up. The low-altitude interference prediction model proposed in this paper can predict SINR values and interference cell sets at any position in three-dimensional space, assist in low-altitude route design and optimization, and ensure the performance and service quality of the route network. Simulation experiments have shown that the model can accurately predict, the mean error between the calibrated model's estimated SINR value and the system simulation SINR value is less than 1.5dB, and the standard deviation difference is less than 0.5dB. The accuracy of the main service prediction can reach 100$\%$ at the midpoint of the cell.</w:t>
        </w:r>
      </w:ins>
      <w:del w:id="138" w:author="cmcc" w:date="2024-01-10T09:55:38Z">
        <w:r>
          <w:rPr>
            <w:rFonts w:hint="eastAsia"/>
            <w:szCs w:val="21"/>
          </w:rPr>
          <w:delText>Unlike traditional ground coverage transmission where signals are obstructed by buildings, trees, and the ground, signal transmission in low altitude stereoscopic networking scenarios has no penetration loss, no shadow fading, and less reflection and refraction. In low altitude networking scenarios, based on traditional communication principles and ray transmission laws, mathematical derivation methods such as the Bellman term formula can be used to obtain a t</w:delText>
        </w:r>
      </w:del>
      <w:del w:id="139" w:author="cmcc" w:date="2024-01-10T09:55:38Z">
        <w:r>
          <w:rPr>
            <w:rFonts w:hint="eastAsia"/>
            <w:bCs/>
            <w:szCs w:val="21"/>
          </w:rPr>
          <w:delText xml:space="preserve">heoretical </w:delText>
        </w:r>
      </w:del>
      <w:del w:id="140" w:author="cmcc" w:date="2024-01-10T09:55:38Z">
        <w:r>
          <w:rPr>
            <w:rFonts w:hint="eastAsia"/>
            <w:szCs w:val="21"/>
          </w:rPr>
          <w:delText>low altitude interference model. Through the t</w:delText>
        </w:r>
      </w:del>
      <w:del w:id="141" w:author="cmcc" w:date="2024-01-10T09:55:38Z">
        <w:r>
          <w:rPr>
            <w:rFonts w:hint="eastAsia"/>
            <w:bCs/>
            <w:szCs w:val="21"/>
          </w:rPr>
          <w:delText xml:space="preserve">heoretical </w:delText>
        </w:r>
      </w:del>
      <w:del w:id="142" w:author="cmcc" w:date="2024-01-10T09:55:38Z">
        <w:r>
          <w:rPr>
            <w:rFonts w:hint="eastAsia"/>
            <w:szCs w:val="21"/>
          </w:rPr>
          <w:delText>low altitude interference model, the coverage, interference and other characteristics of low altitude networking can be predicted, improving the trajectory optimization performance of low altitude networks, and guiding the construction and optimization of low altitude stereoscopic networking networks.</w:delText>
        </w:r>
      </w:del>
    </w:p>
    <w:p>
      <w:pPr>
        <w:ind w:firstLine="420"/>
      </w:pPr>
    </w:p>
    <w:p>
      <w:pPr>
        <w:spacing w:line="312" w:lineRule="auto"/>
        <w:ind w:right="476" w:firstLine="0" w:firstLineChars="0"/>
        <w:outlineLvl w:val="0"/>
        <w:rPr>
          <w:rFonts w:hint="eastAsia" w:eastAsia="宋体"/>
          <w:szCs w:val="21"/>
          <w:lang w:val="en-US" w:eastAsia="zh-CN"/>
        </w:rPr>
      </w:pPr>
      <w:r>
        <w:rPr>
          <w:b/>
          <w:bCs/>
          <w:szCs w:val="21"/>
        </w:rPr>
        <w:t>Key words:</w:t>
      </w:r>
      <w:r>
        <w:rPr>
          <w:szCs w:val="21"/>
        </w:rPr>
        <w:t xml:space="preserve"> </w:t>
      </w:r>
      <w:ins w:id="143" w:author="cmcc" w:date="2024-02-01T15:39:57Z">
        <w:r>
          <w:rPr>
            <w:rFonts w:hint="eastAsia"/>
            <w:szCs w:val="21"/>
          </w:rPr>
          <w:t xml:space="preserve">Low-altitude stereoscopic layered networking, Theoretical low-altitude interference model, Theoretical serving cell and interference cell distribution model, 5G </w:t>
        </w:r>
      </w:ins>
      <w:ins w:id="144" w:author="cmcc" w:date="2024-02-01T15:40:08Z">
        <w:r>
          <w:rPr>
            <w:rFonts w:hint="eastAsia"/>
            <w:szCs w:val="21"/>
            <w:lang w:val="en-US" w:eastAsia="zh-CN"/>
          </w:rPr>
          <w:t>C</w:t>
        </w:r>
      </w:ins>
      <w:ins w:id="145" w:author="cmcc" w:date="2024-02-01T15:39:57Z">
        <w:r>
          <w:rPr>
            <w:rFonts w:hint="eastAsia"/>
            <w:szCs w:val="21"/>
          </w:rPr>
          <w:t>ellular networking</w:t>
        </w:r>
      </w:ins>
      <w:del w:id="146" w:author="cmcc" w:date="2024-02-01T15:39:57Z">
        <w:r>
          <w:rPr>
            <w:rFonts w:hint="eastAsia"/>
            <w:szCs w:val="21"/>
          </w:rPr>
          <w:delText>Low altitude stereoscopic layered networking, T</w:delText>
        </w:r>
      </w:del>
      <w:del w:id="147" w:author="cmcc" w:date="2024-02-01T15:39:57Z">
        <w:r>
          <w:rPr>
            <w:rFonts w:hint="eastAsia"/>
            <w:bCs/>
            <w:szCs w:val="21"/>
          </w:rPr>
          <w:delText xml:space="preserve">heoretical </w:delText>
        </w:r>
      </w:del>
      <w:del w:id="148" w:author="cmcc" w:date="2024-02-01T15:39:57Z">
        <w:r>
          <w:rPr>
            <w:rFonts w:hint="eastAsia"/>
            <w:szCs w:val="21"/>
          </w:rPr>
          <w:delText>low altitude interference model, T</w:delText>
        </w:r>
      </w:del>
      <w:del w:id="149" w:author="cmcc" w:date="2024-02-01T15:39:57Z">
        <w:r>
          <w:rPr>
            <w:rFonts w:hint="eastAsia"/>
            <w:bCs/>
            <w:szCs w:val="21"/>
          </w:rPr>
          <w:delText>heoretical m</w:delText>
        </w:r>
      </w:del>
      <w:del w:id="150" w:author="cmcc" w:date="2024-02-01T15:39:57Z">
        <w:r>
          <w:rPr>
            <w:rFonts w:hint="eastAsia"/>
            <w:szCs w:val="21"/>
          </w:rPr>
          <w:delText>ain service cell and interference cell distribution model</w:delText>
        </w:r>
      </w:del>
      <w:ins w:id="151" w:author="cmcc" w:date="2024-01-10T10:00:00Z">
        <w:r>
          <w:rPr>
            <w:rFonts w:hint="eastAsia"/>
            <w:szCs w:val="21"/>
            <w:lang w:val="en-US" w:eastAsia="zh-CN"/>
          </w:rPr>
          <w:t>,</w:t>
        </w:r>
      </w:ins>
    </w:p>
    <w:p>
      <w:pPr>
        <w:spacing w:line="312" w:lineRule="auto"/>
        <w:ind w:firstLine="420"/>
        <w:rPr>
          <w:szCs w:val="36"/>
        </w:rPr>
      </w:pPr>
    </w:p>
    <w:p>
      <w:pPr>
        <w:pStyle w:val="3"/>
        <w:numPr>
          <w:ilvl w:val="0"/>
          <w:numId w:val="4"/>
        </w:numPr>
        <w:spacing w:line="312" w:lineRule="auto"/>
        <w:rPr>
          <w:sz w:val="21"/>
          <w:szCs w:val="36"/>
        </w:rPr>
      </w:pPr>
      <w:r>
        <w:rPr>
          <w:rFonts w:hint="eastAsia"/>
          <w:sz w:val="21"/>
          <w:szCs w:val="36"/>
        </w:rPr>
        <w:t xml:space="preserve"> 引言</w:t>
      </w:r>
    </w:p>
    <w:p>
      <w:pPr>
        <w:spacing w:line="312" w:lineRule="auto"/>
        <w:ind w:firstLine="420"/>
        <w:rPr>
          <w:ins w:id="152" w:author="陈蔚燕" w:date="2024-01-16T22:16:37Z"/>
          <w:rFonts w:hint="eastAsia" w:ascii="宋体" w:hAnsi="宋体" w:cs="宋体"/>
          <w:i w:val="0"/>
          <w:iCs w:val="0"/>
          <w:caps w:val="0"/>
          <w:color w:val="000000"/>
          <w:spacing w:val="0"/>
          <w:sz w:val="21"/>
          <w:szCs w:val="21"/>
          <w:shd w:val="clear" w:fill="FFFFFF"/>
          <w:lang w:val="en-US" w:eastAsia="zh-CN"/>
        </w:rPr>
      </w:pPr>
      <w:ins w:id="153" w:author="cmcc" w:date="2024-01-18T15:59:07Z">
        <w:bookmarkStart w:id="1" w:name="OLE_LINK2"/>
        <w:r>
          <w:rPr>
            <w:rFonts w:hint="eastAsia" w:ascii="宋体" w:hAnsi="宋体" w:cs="宋体"/>
            <w:b w:val="0"/>
            <w:bCs w:val="0"/>
            <w:i w:val="0"/>
            <w:iCs w:val="0"/>
            <w:caps w:val="0"/>
            <w:color w:val="000000"/>
            <w:spacing w:val="0"/>
            <w:kern w:val="0"/>
            <w:sz w:val="21"/>
            <w:szCs w:val="21"/>
            <w:lang w:val="en-US" w:eastAsia="zh-CN" w:bidi="ar"/>
          </w:rPr>
          <w:t>近年来，基于蜂窝网络的网联无人机受到了业界的广泛关注。</w:t>
        </w:r>
      </w:ins>
      <w:ins w:id="154" w:author="cmcc" w:date="2024-01-18T15:59:12Z">
        <w:r>
          <w:rPr>
            <w:rFonts w:hint="eastAsia" w:ascii="宋体" w:hAnsi="宋体" w:cs="宋体"/>
            <w:b w:val="0"/>
            <w:bCs w:val="0"/>
            <w:i w:val="0"/>
            <w:iCs w:val="0"/>
            <w:caps w:val="0"/>
            <w:color w:val="000000"/>
            <w:spacing w:val="0"/>
            <w:kern w:val="0"/>
            <w:sz w:val="21"/>
            <w:szCs w:val="21"/>
            <w:lang w:val="en-US" w:eastAsia="zh-CN" w:bidi="ar"/>
          </w:rPr>
          <w:t>低空</w:t>
        </w:r>
      </w:ins>
      <w:r>
        <w:rPr>
          <w:bCs/>
          <w:szCs w:val="21"/>
        </w:rPr>
        <w:t>无人机快递、无人机物流、应急救援等</w:t>
      </w:r>
      <w:r>
        <w:rPr>
          <w:rFonts w:hint="eastAsia"/>
          <w:bCs/>
          <w:szCs w:val="21"/>
          <w:lang w:val="en-US" w:eastAsia="zh-CN"/>
        </w:rPr>
        <w:t>业务急剧增长</w:t>
      </w:r>
      <w:r>
        <w:rPr>
          <w:bCs/>
          <w:szCs w:val="21"/>
        </w:rPr>
        <w:t>，</w:t>
      </w:r>
      <w:r>
        <w:rPr>
          <w:rFonts w:hint="eastAsia" w:ascii="宋体" w:hAnsi="宋体" w:eastAsia="宋体" w:cs="宋体"/>
          <w:b w:val="0"/>
          <w:bCs w:val="0"/>
          <w:i w:val="0"/>
          <w:iCs w:val="0"/>
          <w:caps w:val="0"/>
          <w:color w:val="000000"/>
          <w:spacing w:val="0"/>
          <w:kern w:val="0"/>
          <w:sz w:val="21"/>
          <w:szCs w:val="21"/>
          <w:lang w:val="en-US" w:eastAsia="zh-CN" w:bidi="ar"/>
        </w:rPr>
        <w:t>对无人机通信链路提出了更高要求。</w:t>
      </w:r>
      <w:ins w:id="155" w:author="陈蔚燕" w:date="2024-01-16T22:16:18Z">
        <w:del w:id="156" w:author="cmcc" w:date="2024-01-18T15:59:06Z">
          <w:r>
            <w:rPr>
              <w:rFonts w:hint="eastAsia" w:ascii="宋体" w:hAnsi="宋体" w:cs="宋体"/>
              <w:b w:val="0"/>
              <w:bCs w:val="0"/>
              <w:i w:val="0"/>
              <w:iCs w:val="0"/>
              <w:caps w:val="0"/>
              <w:color w:val="000000"/>
              <w:spacing w:val="0"/>
              <w:kern w:val="0"/>
              <w:sz w:val="21"/>
              <w:szCs w:val="21"/>
              <w:lang w:val="en-US" w:eastAsia="zh-CN" w:bidi="ar"/>
            </w:rPr>
            <w:delText>近年来，基于蜂窝网络的网联无人机受到了业界的广泛关注。</w:delText>
          </w:r>
        </w:del>
      </w:ins>
      <w:r>
        <w:rPr>
          <w:rFonts w:hint="eastAsia" w:ascii="宋体" w:hAnsi="宋体" w:cs="宋体"/>
          <w:b w:val="0"/>
          <w:bCs w:val="0"/>
          <w:i w:val="0"/>
          <w:iCs w:val="0"/>
          <w:caps w:val="0"/>
          <w:color w:val="000000"/>
          <w:spacing w:val="0"/>
          <w:kern w:val="0"/>
          <w:sz w:val="21"/>
          <w:szCs w:val="21"/>
          <w:lang w:val="en-US" w:eastAsia="zh-CN" w:bidi="ar"/>
        </w:rPr>
        <w:t>与WiFi等其他网络相比</w:t>
      </w:r>
      <w:r>
        <w:rPr>
          <w:rFonts w:hint="eastAsia" w:ascii="宋体" w:hAnsi="宋体" w:cs="宋体"/>
          <w:b w:val="0"/>
          <w:bCs w:val="0"/>
          <w:i w:val="0"/>
          <w:iCs w:val="0"/>
          <w:caps w:val="0"/>
          <w:color w:val="000000"/>
          <w:spacing w:val="0"/>
          <w:kern w:val="0"/>
          <w:sz w:val="21"/>
          <w:szCs w:val="21"/>
          <w:highlight w:val="yellow"/>
          <w:lang w:val="en-US" w:eastAsia="zh-CN" w:bidi="ar"/>
          <w:rPrChange w:id="157" w:author="cmcc" w:date="2024-01-10T10:15:14Z">
            <w:rPr>
              <w:rFonts w:hint="eastAsia" w:ascii="宋体" w:hAnsi="宋体" w:cs="宋体"/>
              <w:b w:val="0"/>
              <w:bCs w:val="0"/>
              <w:i w:val="0"/>
              <w:iCs w:val="0"/>
              <w:caps w:val="0"/>
              <w:color w:val="000000"/>
              <w:spacing w:val="0"/>
              <w:kern w:val="0"/>
              <w:sz w:val="21"/>
              <w:szCs w:val="21"/>
              <w:lang w:val="en-US" w:eastAsia="zh-CN" w:bidi="ar"/>
            </w:rPr>
          </w:rPrChange>
        </w:rPr>
        <w:t>[</w:t>
      </w:r>
      <w:ins w:id="158" w:author="cmcc" w:date="2024-01-10T10:15:10Z">
        <w:r>
          <w:rPr>
            <w:rFonts w:hint="eastAsia" w:ascii="宋体" w:hAnsi="宋体" w:cs="宋体"/>
            <w:b w:val="0"/>
            <w:bCs w:val="0"/>
            <w:i w:val="0"/>
            <w:iCs w:val="0"/>
            <w:caps w:val="0"/>
            <w:color w:val="000000"/>
            <w:spacing w:val="0"/>
            <w:kern w:val="0"/>
            <w:sz w:val="21"/>
            <w:szCs w:val="21"/>
            <w:highlight w:val="yellow"/>
            <w:lang w:val="en-US" w:eastAsia="zh-CN" w:bidi="ar"/>
            <w:rPrChange w:id="159" w:author="cmcc" w:date="2024-01-10T10:15:14Z">
              <w:rPr>
                <w:rFonts w:hint="eastAsia" w:ascii="宋体" w:hAnsi="宋体" w:cs="宋体"/>
                <w:b w:val="0"/>
                <w:bCs w:val="0"/>
                <w:i w:val="0"/>
                <w:iCs w:val="0"/>
                <w:caps w:val="0"/>
                <w:color w:val="000000"/>
                <w:spacing w:val="0"/>
                <w:kern w:val="0"/>
                <w:sz w:val="21"/>
                <w:szCs w:val="21"/>
                <w:lang w:val="en-US" w:eastAsia="zh-CN" w:bidi="ar"/>
              </w:rPr>
            </w:rPrChange>
          </w:rPr>
          <w:t>1</w:t>
        </w:r>
      </w:ins>
      <w:r>
        <w:rPr>
          <w:rFonts w:hint="eastAsia" w:ascii="宋体" w:hAnsi="宋体" w:cs="宋体"/>
          <w:b w:val="0"/>
          <w:bCs w:val="0"/>
          <w:i w:val="0"/>
          <w:iCs w:val="0"/>
          <w:caps w:val="0"/>
          <w:color w:val="000000"/>
          <w:spacing w:val="0"/>
          <w:kern w:val="0"/>
          <w:sz w:val="21"/>
          <w:szCs w:val="21"/>
          <w:highlight w:val="yellow"/>
          <w:lang w:val="en-US" w:eastAsia="zh-CN" w:bidi="ar"/>
          <w:rPrChange w:id="160" w:author="cmcc" w:date="2024-01-10T10:15:14Z">
            <w:rPr>
              <w:rFonts w:hint="eastAsia" w:ascii="宋体" w:hAnsi="宋体" w:cs="宋体"/>
              <w:b w:val="0"/>
              <w:bCs w:val="0"/>
              <w:i w:val="0"/>
              <w:iCs w:val="0"/>
              <w:caps w:val="0"/>
              <w:color w:val="000000"/>
              <w:spacing w:val="0"/>
              <w:kern w:val="0"/>
              <w:sz w:val="21"/>
              <w:szCs w:val="21"/>
              <w:lang w:val="en-US" w:eastAsia="zh-CN" w:bidi="ar"/>
            </w:rPr>
          </w:rPrChange>
        </w:rPr>
        <w:t>]</w:t>
      </w:r>
      <w:r>
        <w:rPr>
          <w:rFonts w:hint="eastAsia" w:ascii="宋体" w:hAnsi="宋体" w:cs="宋体"/>
          <w:b w:val="0"/>
          <w:bCs w:val="0"/>
          <w:i w:val="0"/>
          <w:iCs w:val="0"/>
          <w:caps w:val="0"/>
          <w:color w:val="000000"/>
          <w:spacing w:val="0"/>
          <w:kern w:val="0"/>
          <w:sz w:val="21"/>
          <w:szCs w:val="21"/>
          <w:lang w:val="en-US" w:eastAsia="zh-CN" w:bidi="ar"/>
        </w:rPr>
        <w:t>，蜂窝网络支持广域覆盖，可实现对无人机的超视距远程飞行控制</w:t>
      </w:r>
      <w:del w:id="161" w:author="陈蔚燕" w:date="2024-01-16T22:16:22Z">
        <w:r>
          <w:rPr>
            <w:rFonts w:hint="eastAsia" w:ascii="宋体" w:hAnsi="宋体" w:cs="宋体"/>
            <w:b w:val="0"/>
            <w:bCs w:val="0"/>
            <w:i w:val="0"/>
            <w:iCs w:val="0"/>
            <w:caps w:val="0"/>
            <w:color w:val="000000"/>
            <w:spacing w:val="0"/>
            <w:kern w:val="0"/>
            <w:sz w:val="21"/>
            <w:szCs w:val="21"/>
            <w:lang w:val="en-US" w:eastAsia="zh-CN" w:bidi="ar"/>
          </w:rPr>
          <w:delText>，基于蜂窝网络的网联无人机受到了业界的广泛关注</w:delText>
        </w:r>
      </w:del>
      <w:r>
        <w:rPr>
          <w:bCs/>
          <w:szCs w:val="21"/>
        </w:rPr>
        <w:t>。</w:t>
      </w:r>
      <w:r>
        <w:rPr>
          <w:rFonts w:hint="eastAsia"/>
          <w:bCs/>
          <w:szCs w:val="21"/>
          <w:lang w:val="en-US" w:eastAsia="zh-CN"/>
        </w:rPr>
        <w:t>现有的蜂窝</w:t>
      </w:r>
      <w:r>
        <w:rPr>
          <w:bCs/>
          <w:szCs w:val="21"/>
        </w:rPr>
        <w:t>网</w:t>
      </w:r>
      <w:r>
        <w:rPr>
          <w:rFonts w:hint="eastAsia"/>
          <w:bCs/>
          <w:szCs w:val="21"/>
          <w:lang w:val="en-US" w:eastAsia="zh-CN"/>
        </w:rPr>
        <w:t>络主要为服务地面用户而设计，采用</w:t>
      </w:r>
      <w:r>
        <w:rPr>
          <w:rFonts w:hint="eastAsia"/>
          <w:bCs/>
          <w:strike w:val="0"/>
          <w:szCs w:val="21"/>
          <w:lang w:val="en-US" w:eastAsia="zh-CN"/>
        </w:rPr>
        <w:t>基站</w:t>
      </w:r>
      <w:r>
        <w:rPr>
          <w:rFonts w:hint="eastAsia" w:ascii="宋体" w:hAnsi="宋体" w:eastAsia="宋体" w:cs="宋体"/>
          <w:i w:val="0"/>
          <w:iCs w:val="0"/>
          <w:caps w:val="0"/>
          <w:color w:val="000000"/>
          <w:spacing w:val="0"/>
          <w:sz w:val="21"/>
          <w:szCs w:val="21"/>
          <w:shd w:val="clear" w:fill="FFFFFF"/>
          <w:lang w:val="en-US" w:eastAsia="zh-CN"/>
        </w:rPr>
        <w:t>天线</w:t>
      </w:r>
      <w:r>
        <w:rPr>
          <w:rFonts w:hint="eastAsia" w:ascii="宋体" w:hAnsi="宋体" w:cs="宋体"/>
          <w:i w:val="0"/>
          <w:iCs w:val="0"/>
          <w:caps w:val="0"/>
          <w:color w:val="000000"/>
          <w:spacing w:val="0"/>
          <w:sz w:val="21"/>
          <w:szCs w:val="21"/>
          <w:shd w:val="clear" w:fill="FFFFFF"/>
          <w:lang w:val="en-US" w:eastAsia="zh-CN"/>
        </w:rPr>
        <w:t>下倾</w:t>
      </w:r>
      <w:r>
        <w:rPr>
          <w:rFonts w:hint="eastAsia" w:ascii="宋体" w:hAnsi="宋体" w:eastAsia="宋体" w:cs="宋体"/>
          <w:i w:val="0"/>
          <w:iCs w:val="0"/>
          <w:caps w:val="0"/>
          <w:color w:val="000000"/>
          <w:spacing w:val="0"/>
          <w:sz w:val="21"/>
          <w:szCs w:val="21"/>
          <w:shd w:val="clear" w:fill="FFFFFF"/>
          <w:lang w:val="en-US" w:eastAsia="zh-CN"/>
        </w:rPr>
        <w:t>的</w:t>
      </w:r>
      <w:r>
        <w:rPr>
          <w:rFonts w:hint="eastAsia" w:ascii="宋体" w:hAnsi="宋体" w:cs="宋体"/>
          <w:i w:val="0"/>
          <w:iCs w:val="0"/>
          <w:caps w:val="0"/>
          <w:color w:val="000000"/>
          <w:spacing w:val="0"/>
          <w:sz w:val="21"/>
          <w:szCs w:val="21"/>
          <w:shd w:val="clear" w:fill="FFFFFF"/>
          <w:lang w:val="en-US" w:eastAsia="zh-CN"/>
        </w:rPr>
        <w:t>覆盖</w:t>
      </w:r>
      <w:r>
        <w:rPr>
          <w:rFonts w:hint="eastAsia" w:ascii="宋体" w:hAnsi="宋体" w:eastAsia="宋体" w:cs="宋体"/>
          <w:i w:val="0"/>
          <w:iCs w:val="0"/>
          <w:caps w:val="0"/>
          <w:color w:val="000000"/>
          <w:spacing w:val="0"/>
          <w:sz w:val="21"/>
          <w:szCs w:val="21"/>
          <w:shd w:val="clear" w:fill="FFFFFF"/>
          <w:lang w:val="en-US" w:eastAsia="zh-CN"/>
        </w:rPr>
        <w:t>方式</w:t>
      </w:r>
      <w:r>
        <w:rPr>
          <w:rFonts w:hint="eastAsia"/>
          <w:bCs/>
          <w:szCs w:val="21"/>
          <w:lang w:eastAsia="zh-CN"/>
        </w:rPr>
        <w:t>，</w:t>
      </w:r>
      <w:r>
        <w:rPr>
          <w:rFonts w:hint="eastAsia"/>
          <w:bCs/>
          <w:szCs w:val="21"/>
          <w:lang w:val="en-US" w:eastAsia="zh-CN"/>
        </w:rPr>
        <w:t>地面用户和基站间的传播环境常以NLOS环境为</w:t>
      </w:r>
      <w:r>
        <w:rPr>
          <w:rFonts w:hint="eastAsia"/>
          <w:bCs/>
          <w:strike w:val="0"/>
          <w:szCs w:val="21"/>
          <w:lang w:val="en-US" w:eastAsia="zh-CN"/>
        </w:rPr>
        <w:t>主</w:t>
      </w:r>
      <w:r>
        <w:rPr>
          <w:bCs/>
          <w:strike w:val="0"/>
          <w:szCs w:val="21"/>
        </w:rPr>
        <w:t>，</w:t>
      </w:r>
      <w:r>
        <w:rPr>
          <w:rFonts w:hint="eastAsia"/>
          <w:bCs/>
          <w:strike w:val="0"/>
          <w:szCs w:val="21"/>
          <w:lang w:val="en-US" w:eastAsia="zh-CN"/>
        </w:rPr>
        <w:t>地面用户受到的其他基站的</w:t>
      </w:r>
      <w:r>
        <w:rPr>
          <w:rFonts w:hint="eastAsia"/>
          <w:strike w:val="0"/>
          <w:lang w:val="en-US" w:eastAsia="zh-CN"/>
        </w:rPr>
        <w:t>干</w:t>
      </w:r>
      <w:r>
        <w:rPr>
          <w:rFonts w:hint="eastAsia"/>
          <w:lang w:val="en-US" w:eastAsia="zh-CN"/>
        </w:rPr>
        <w:t>扰仅在有限的范围内传播</w:t>
      </w:r>
      <w:del w:id="162" w:author="陈蔚燕" w:date="2024-01-16T22:16:29Z">
        <w:r>
          <w:rPr>
            <w:rFonts w:hint="eastAsia"/>
            <w:lang w:val="en-US" w:eastAsia="zh-CN"/>
          </w:rPr>
          <w:delText>；</w:delText>
        </w:r>
      </w:del>
      <w:ins w:id="163" w:author="陈蔚燕" w:date="2024-01-16T22:16:29Z">
        <w:r>
          <w:rPr>
            <w:rFonts w:hint="eastAsia"/>
            <w:lang w:val="en-US" w:eastAsia="zh-CN"/>
          </w:rPr>
          <w:t>。</w:t>
        </w:r>
      </w:ins>
      <w:ins w:id="164" w:author="陈蔚燕" w:date="2024-01-16T22:16:31Z">
        <w:r>
          <w:rPr>
            <w:rFonts w:hint="eastAsia"/>
            <w:lang w:val="en-US" w:eastAsia="zh-CN"/>
          </w:rPr>
          <w:t>若</w:t>
        </w:r>
      </w:ins>
      <w:del w:id="165" w:author="cmcc" w:date="2024-01-10T10:08:43Z">
        <w:r>
          <w:rPr>
            <w:rFonts w:hint="eastAsia"/>
            <w:lang w:val="en-US" w:eastAsia="zh-CN"/>
          </w:rPr>
          <w:delText>可</w:delText>
        </w:r>
      </w:del>
      <w:r>
        <w:rPr>
          <w:rFonts w:hint="eastAsia"/>
          <w:lang w:val="en-US" w:eastAsia="zh-CN"/>
        </w:rPr>
        <w:t>复用现有蜂窝网络，利用天线旁瓣服务低空用户</w:t>
      </w:r>
      <w:ins w:id="166" w:author="cmcc" w:date="2024-01-10T15:56:28Z">
        <w:r>
          <w:rPr>
            <w:rFonts w:hint="eastAsia"/>
            <w:lang w:val="en-US" w:eastAsia="zh-CN"/>
          </w:rPr>
          <w:t>[</w:t>
        </w:r>
      </w:ins>
      <w:ins w:id="167" w:author="cmcc" w:date="2024-01-10T15:56:31Z">
        <w:r>
          <w:rPr>
            <w:rFonts w:hint="eastAsia"/>
            <w:lang w:val="en-US" w:eastAsia="zh-CN"/>
          </w:rPr>
          <w:t>2</w:t>
        </w:r>
      </w:ins>
      <w:ins w:id="168" w:author="cmcc" w:date="2024-01-10T15:56:28Z">
        <w:r>
          <w:rPr>
            <w:rFonts w:hint="eastAsia"/>
            <w:lang w:val="en-US" w:eastAsia="zh-CN"/>
          </w:rPr>
          <w:t>]</w:t>
        </w:r>
      </w:ins>
      <w:r>
        <w:rPr>
          <w:rFonts w:hint="eastAsia"/>
          <w:lang w:val="en-US" w:eastAsia="zh-CN"/>
        </w:rPr>
        <w:t>，</w:t>
      </w:r>
      <w:del w:id="169" w:author="cmcc" w:date="2024-01-10T10:08:53Z">
        <w:r>
          <w:rPr>
            <w:rFonts w:hint="eastAsia"/>
            <w:lang w:val="en-US" w:eastAsia="zh-CN"/>
          </w:rPr>
          <w:delText>但由于</w:delText>
        </w:r>
      </w:del>
      <w:r>
        <w:rPr>
          <w:rFonts w:hint="eastAsia"/>
          <w:lang w:val="en-US" w:eastAsia="zh-CN"/>
        </w:rPr>
        <w:t>旁瓣覆盖弱且存在零陷等问题，</w:t>
      </w:r>
      <w:r>
        <w:rPr>
          <w:rFonts w:hint="eastAsia" w:ascii="宋体" w:hAnsi="宋体" w:cs="宋体"/>
          <w:i w:val="0"/>
          <w:iCs w:val="0"/>
          <w:caps w:val="0"/>
          <w:color w:val="000000"/>
          <w:spacing w:val="0"/>
          <w:sz w:val="21"/>
          <w:szCs w:val="21"/>
          <w:shd w:val="clear" w:fill="FFFFFF"/>
          <w:lang w:val="en-US" w:eastAsia="zh-CN"/>
        </w:rPr>
        <w:t>无法满足120米以上的低空覆盖需求</w:t>
      </w:r>
      <w:r>
        <w:rPr>
          <w:rFonts w:hint="eastAsia"/>
          <w:bCs/>
          <w:szCs w:val="21"/>
          <w:highlight w:val="yellow"/>
          <w:rPrChange w:id="170" w:author="cmcc" w:date="2024-01-10T10:15:19Z">
            <w:rPr>
              <w:rFonts w:hint="eastAsia"/>
              <w:bCs/>
              <w:szCs w:val="21"/>
            </w:rPr>
          </w:rPrChange>
        </w:rPr>
        <w:t>[</w:t>
      </w:r>
      <w:ins w:id="171" w:author="cmcc" w:date="2024-01-10T15:59:08Z">
        <w:r>
          <w:rPr>
            <w:rFonts w:hint="eastAsia"/>
            <w:bCs/>
            <w:szCs w:val="21"/>
            <w:highlight w:val="yellow"/>
            <w:lang w:val="en-US" w:eastAsia="zh-CN"/>
          </w:rPr>
          <w:t>3</w:t>
        </w:r>
      </w:ins>
      <w:del w:id="172" w:author="cmcc" w:date="2024-01-10T15:59:06Z">
        <w:r>
          <w:rPr>
            <w:rFonts w:hint="eastAsia"/>
            <w:bCs/>
            <w:szCs w:val="21"/>
            <w:highlight w:val="yellow"/>
            <w:rPrChange w:id="173" w:author="cmcc" w:date="2024-01-10T10:15:19Z">
              <w:rPr>
                <w:rFonts w:hint="eastAsia"/>
                <w:bCs/>
                <w:szCs w:val="21"/>
              </w:rPr>
            </w:rPrChange>
          </w:rPr>
          <w:delText>2</w:delText>
        </w:r>
      </w:del>
      <w:r>
        <w:rPr>
          <w:rFonts w:hint="eastAsia"/>
          <w:bCs/>
          <w:szCs w:val="21"/>
          <w:highlight w:val="yellow"/>
          <w:rPrChange w:id="174" w:author="cmcc" w:date="2024-01-10T10:15:19Z">
            <w:rPr>
              <w:rFonts w:hint="eastAsia"/>
              <w:bCs/>
              <w:szCs w:val="21"/>
            </w:rPr>
          </w:rPrChange>
        </w:rPr>
        <w:t>]</w:t>
      </w:r>
      <w:r>
        <w:rPr>
          <w:rFonts w:hint="eastAsia" w:ascii="宋体" w:hAnsi="宋体" w:cs="宋体"/>
          <w:i w:val="0"/>
          <w:iCs w:val="0"/>
          <w:caps w:val="0"/>
          <w:color w:val="000000"/>
          <w:spacing w:val="0"/>
          <w:sz w:val="21"/>
          <w:szCs w:val="21"/>
          <w:shd w:val="clear" w:fill="FFFFFF"/>
          <w:lang w:val="en-US" w:eastAsia="zh-CN"/>
        </w:rPr>
        <w:t>。</w:t>
      </w:r>
    </w:p>
    <w:p>
      <w:pPr>
        <w:spacing w:line="312" w:lineRule="auto"/>
        <w:ind w:firstLine="420"/>
        <w:rPr>
          <w:del w:id="175" w:author="陈蔚燕" w:date="2024-01-16T22:18:20Z"/>
          <w:rFonts w:hint="eastAsia"/>
          <w:bCs/>
          <w:szCs w:val="21"/>
          <w:lang w:val="en-US" w:eastAsia="zh-CN"/>
        </w:rPr>
      </w:pPr>
      <w:r>
        <w:rPr>
          <w:rFonts w:hint="eastAsia" w:ascii="宋体" w:hAnsi="宋体" w:cs="宋体"/>
          <w:i w:val="0"/>
          <w:iCs w:val="0"/>
          <w:caps w:val="0"/>
          <w:color w:val="000000"/>
          <w:spacing w:val="0"/>
          <w:sz w:val="21"/>
          <w:szCs w:val="21"/>
          <w:shd w:val="clear" w:fill="FFFFFF"/>
          <w:lang w:val="en-US" w:eastAsia="zh-CN"/>
        </w:rPr>
        <w:t>随着低空经济快速发展，在300~600米等高度也出现了</w:t>
      </w:r>
      <w:commentRangeStart w:id="1"/>
      <w:r>
        <w:rPr>
          <w:rFonts w:hint="eastAsia" w:ascii="宋体" w:hAnsi="宋体" w:cs="宋体"/>
          <w:i w:val="0"/>
          <w:iCs w:val="0"/>
          <w:caps w:val="0"/>
          <w:color w:val="000000"/>
          <w:spacing w:val="0"/>
          <w:sz w:val="21"/>
          <w:szCs w:val="21"/>
          <w:shd w:val="clear" w:fill="FFFFFF"/>
          <w:lang w:val="en-US" w:eastAsia="zh-CN"/>
        </w:rPr>
        <w:t>较多</w:t>
      </w:r>
      <w:commentRangeEnd w:id="1"/>
      <w:r>
        <w:commentReference w:id="1"/>
      </w:r>
      <w:r>
        <w:rPr>
          <w:rFonts w:hint="eastAsia" w:ascii="宋体" w:hAnsi="宋体" w:cs="宋体"/>
          <w:i w:val="0"/>
          <w:iCs w:val="0"/>
          <w:caps w:val="0"/>
          <w:color w:val="000000"/>
          <w:spacing w:val="0"/>
          <w:sz w:val="21"/>
          <w:szCs w:val="21"/>
          <w:shd w:val="clear" w:fill="FFFFFF"/>
          <w:lang w:val="en-US" w:eastAsia="zh-CN"/>
        </w:rPr>
        <w:t>的基于无人机业务的需求。为了实现更好的覆盖性能，可采用基站天线上倾的覆盖方式。但此场景</w:t>
      </w:r>
      <w:r>
        <w:rPr>
          <w:rFonts w:hint="eastAsia"/>
          <w:bCs/>
          <w:szCs w:val="21"/>
          <w:lang w:val="en-US" w:eastAsia="zh-CN"/>
        </w:rPr>
        <w:t>以</w:t>
      </w:r>
      <w:r>
        <w:rPr>
          <w:bCs/>
          <w:szCs w:val="21"/>
        </w:rPr>
        <w:t>LOS</w:t>
      </w:r>
      <w:r>
        <w:rPr>
          <w:rFonts w:hint="eastAsia"/>
          <w:bCs/>
          <w:szCs w:val="21"/>
        </w:rPr>
        <w:t>（</w:t>
      </w:r>
      <w:r>
        <w:rPr>
          <w:bCs/>
          <w:szCs w:val="21"/>
        </w:rPr>
        <w:t>Line of Sight</w:t>
      </w:r>
      <w:r>
        <w:rPr>
          <w:rFonts w:hint="eastAsia"/>
          <w:bCs/>
          <w:szCs w:val="21"/>
        </w:rPr>
        <w:t>）</w:t>
      </w:r>
      <w:r>
        <w:rPr>
          <w:rFonts w:hint="eastAsia"/>
          <w:bCs/>
          <w:szCs w:val="21"/>
          <w:lang w:val="en-US" w:eastAsia="zh-CN"/>
        </w:rPr>
        <w:t>径环境为主</w:t>
      </w:r>
      <w:ins w:id="176" w:author="cmcc" w:date="2024-01-10T10:15:34Z">
        <w:r>
          <w:rPr>
            <w:rFonts w:hint="eastAsia"/>
            <w:bCs/>
            <w:szCs w:val="21"/>
            <w:highlight w:val="yellow"/>
            <w:lang w:val="en-US" w:eastAsia="zh-CN"/>
            <w:rPrChange w:id="177" w:author="cmcc" w:date="2024-01-10T10:15:41Z">
              <w:rPr>
                <w:rFonts w:hint="eastAsia"/>
                <w:bCs/>
                <w:szCs w:val="21"/>
                <w:lang w:val="en-US" w:eastAsia="zh-CN"/>
              </w:rPr>
            </w:rPrChange>
          </w:rPr>
          <w:t>[</w:t>
        </w:r>
      </w:ins>
      <w:ins w:id="178" w:author="cmcc" w:date="2024-01-10T16:00:00Z">
        <w:r>
          <w:rPr>
            <w:rFonts w:hint="eastAsia"/>
            <w:bCs/>
            <w:szCs w:val="21"/>
            <w:highlight w:val="yellow"/>
            <w:lang w:val="en-US" w:eastAsia="zh-CN"/>
          </w:rPr>
          <w:t>4</w:t>
        </w:r>
      </w:ins>
      <w:ins w:id="179" w:author="cmcc" w:date="2024-01-10T10:15:34Z">
        <w:r>
          <w:rPr>
            <w:rFonts w:hint="eastAsia"/>
            <w:bCs/>
            <w:szCs w:val="21"/>
            <w:highlight w:val="yellow"/>
            <w:lang w:val="en-US" w:eastAsia="zh-CN"/>
            <w:rPrChange w:id="180" w:author="cmcc" w:date="2024-01-10T10:15:41Z">
              <w:rPr>
                <w:rFonts w:hint="eastAsia"/>
                <w:bCs/>
                <w:szCs w:val="21"/>
                <w:lang w:val="en-US" w:eastAsia="zh-CN"/>
              </w:rPr>
            </w:rPrChange>
          </w:rPr>
          <w:t>]</w:t>
        </w:r>
      </w:ins>
      <w:r>
        <w:rPr>
          <w:rFonts w:hint="eastAsia"/>
          <w:bCs/>
          <w:szCs w:val="21"/>
          <w:lang w:val="en-US" w:eastAsia="zh-CN"/>
        </w:rPr>
        <w:t>，</w:t>
      </w:r>
      <w:r>
        <w:rPr>
          <w:bCs/>
          <w:szCs w:val="21"/>
        </w:rPr>
        <w:t>干扰不受</w:t>
      </w:r>
      <w:r>
        <w:rPr>
          <w:rFonts w:hint="eastAsia"/>
          <w:bCs/>
          <w:szCs w:val="21"/>
        </w:rPr>
        <w:t>控</w:t>
      </w:r>
      <w:r>
        <w:rPr>
          <w:rFonts w:hint="eastAsia"/>
          <w:bCs/>
          <w:szCs w:val="21"/>
          <w:lang w:val="en-US" w:eastAsia="zh-CN"/>
        </w:rPr>
        <w:t>形成立体扩散传播</w:t>
      </w:r>
      <w:r>
        <w:rPr>
          <w:rFonts w:hint="eastAsia"/>
          <w:bCs/>
          <w:strike w:val="0"/>
          <w:szCs w:val="21"/>
          <w:u w:val="none"/>
          <w:lang w:val="en-US" w:eastAsia="zh-CN"/>
        </w:rPr>
        <w:t>，</w:t>
      </w:r>
      <w:r>
        <w:rPr>
          <w:rFonts w:hint="eastAsia"/>
          <w:lang w:val="en-US" w:eastAsia="zh-CN"/>
        </w:rPr>
        <w:t>干扰小区数量更多，干扰信号能量更强</w:t>
      </w:r>
      <w:r>
        <w:rPr>
          <w:rFonts w:hint="eastAsia"/>
          <w:bCs/>
          <w:szCs w:val="21"/>
          <w:lang w:val="en-US" w:eastAsia="zh-CN"/>
        </w:rPr>
        <w:t>，干扰影响范围更大，且干扰</w:t>
      </w:r>
      <w:r>
        <w:rPr>
          <w:bCs/>
          <w:szCs w:val="21"/>
        </w:rPr>
        <w:t>受高度影响</w:t>
      </w:r>
      <w:r>
        <w:rPr>
          <w:rFonts w:hint="eastAsia"/>
          <w:bCs/>
          <w:szCs w:val="21"/>
          <w:lang w:val="en-US" w:eastAsia="zh-CN"/>
        </w:rPr>
        <w:t>大。</w:t>
      </w:r>
      <w:ins w:id="181" w:author="李新" w:date="2024-01-18T18:03:16Z">
        <w:r>
          <w:rPr>
            <w:rFonts w:hint="eastAsia" w:ascii="宋体" w:hAnsi="宋体" w:cs="宋体"/>
            <w:i w:val="0"/>
            <w:iCs w:val="0"/>
            <w:caps w:val="0"/>
            <w:color w:val="000000"/>
            <w:spacing w:val="0"/>
            <w:sz w:val="21"/>
            <w:szCs w:val="21"/>
            <w:shd w:val="clear" w:fill="FFFFFF"/>
            <w:lang w:val="en-US" w:eastAsia="zh-CN"/>
          </w:rPr>
          <w:t>低空场景，</w:t>
        </w:r>
      </w:ins>
      <w:ins w:id="182" w:author="李新" w:date="2024-01-18T18:04:59Z">
        <w:r>
          <w:rPr>
            <w:rFonts w:hint="eastAsia" w:ascii="宋体" w:hAnsi="宋体" w:cs="宋体"/>
            <w:i w:val="0"/>
            <w:iCs w:val="0"/>
            <w:caps w:val="0"/>
            <w:color w:val="000000"/>
            <w:spacing w:val="0"/>
            <w:sz w:val="21"/>
            <w:szCs w:val="21"/>
            <w:shd w:val="clear" w:fill="FFFFFF"/>
            <w:lang w:val="en-US" w:eastAsia="zh-CN"/>
          </w:rPr>
          <w:t>上行</w:t>
        </w:r>
      </w:ins>
      <w:ins w:id="183" w:author="李新" w:date="2024-01-18T18:05:00Z">
        <w:r>
          <w:rPr>
            <w:rFonts w:hint="eastAsia" w:ascii="宋体" w:hAnsi="宋体" w:cs="宋体"/>
            <w:i w:val="0"/>
            <w:iCs w:val="0"/>
            <w:caps w:val="0"/>
            <w:color w:val="000000"/>
            <w:spacing w:val="0"/>
            <w:sz w:val="21"/>
            <w:szCs w:val="21"/>
            <w:shd w:val="clear" w:fill="FFFFFF"/>
            <w:lang w:val="en-US" w:eastAsia="zh-CN"/>
          </w:rPr>
          <w:t>干扰</w:t>
        </w:r>
      </w:ins>
      <w:ins w:id="184" w:author="李新" w:date="2024-01-18T18:05:02Z">
        <w:r>
          <w:rPr>
            <w:rFonts w:hint="eastAsia" w:ascii="宋体" w:hAnsi="宋体" w:cs="宋体"/>
            <w:i w:val="0"/>
            <w:iCs w:val="0"/>
            <w:caps w:val="0"/>
            <w:color w:val="000000"/>
            <w:spacing w:val="0"/>
            <w:sz w:val="21"/>
            <w:szCs w:val="21"/>
            <w:shd w:val="clear" w:fill="FFFFFF"/>
            <w:lang w:val="en-US" w:eastAsia="zh-CN"/>
          </w:rPr>
          <w:t>仅在</w:t>
        </w:r>
      </w:ins>
      <w:ins w:id="185" w:author="李新" w:date="2024-01-18T18:05:22Z">
        <w:r>
          <w:rPr>
            <w:rFonts w:hint="eastAsia" w:ascii="宋体" w:hAnsi="宋体" w:cs="宋体"/>
            <w:i w:val="0"/>
            <w:iCs w:val="0"/>
            <w:caps w:val="0"/>
            <w:color w:val="000000"/>
            <w:spacing w:val="0"/>
            <w:sz w:val="21"/>
            <w:szCs w:val="21"/>
            <w:shd w:val="clear" w:fill="FFFFFF"/>
            <w:lang w:val="en-US" w:eastAsia="zh-CN"/>
          </w:rPr>
          <w:t>低空</w:t>
        </w:r>
      </w:ins>
      <w:ins w:id="186" w:author="李新" w:date="2024-01-18T18:06:22Z">
        <w:r>
          <w:rPr>
            <w:rFonts w:hint="eastAsia" w:ascii="宋体" w:hAnsi="宋体" w:cs="宋体"/>
            <w:i w:val="0"/>
            <w:iCs w:val="0"/>
            <w:caps w:val="0"/>
            <w:color w:val="000000"/>
            <w:spacing w:val="0"/>
            <w:sz w:val="21"/>
            <w:szCs w:val="21"/>
            <w:shd w:val="clear" w:fill="FFFFFF"/>
            <w:lang w:val="en-US" w:eastAsia="zh-CN"/>
          </w:rPr>
          <w:t>相邻</w:t>
        </w:r>
      </w:ins>
      <w:ins w:id="187" w:author="李新" w:date="2024-01-18T18:05:24Z">
        <w:r>
          <w:rPr>
            <w:rFonts w:hint="eastAsia" w:ascii="宋体" w:hAnsi="宋体" w:cs="宋体"/>
            <w:i w:val="0"/>
            <w:iCs w:val="0"/>
            <w:caps w:val="0"/>
            <w:color w:val="000000"/>
            <w:spacing w:val="0"/>
            <w:sz w:val="21"/>
            <w:szCs w:val="21"/>
            <w:shd w:val="clear" w:fill="FFFFFF"/>
            <w:lang w:val="en-US" w:eastAsia="zh-CN"/>
          </w:rPr>
          <w:t>小区</w:t>
        </w:r>
      </w:ins>
      <w:ins w:id="188" w:author="李新" w:date="2024-01-18T18:05:30Z">
        <w:r>
          <w:rPr>
            <w:rFonts w:hint="eastAsia" w:ascii="宋体" w:hAnsi="宋体" w:cs="宋体"/>
            <w:i w:val="0"/>
            <w:iCs w:val="0"/>
            <w:caps w:val="0"/>
            <w:color w:val="000000"/>
            <w:spacing w:val="0"/>
            <w:sz w:val="21"/>
            <w:szCs w:val="21"/>
            <w:shd w:val="clear" w:fill="FFFFFF"/>
            <w:lang w:val="en-US" w:eastAsia="zh-CN"/>
          </w:rPr>
          <w:t>有</w:t>
        </w:r>
      </w:ins>
      <w:ins w:id="189" w:author="李新" w:date="2024-01-18T18:05:31Z">
        <w:r>
          <w:rPr>
            <w:rFonts w:hint="eastAsia" w:ascii="宋体" w:hAnsi="宋体" w:cs="宋体"/>
            <w:i w:val="0"/>
            <w:iCs w:val="0"/>
            <w:caps w:val="0"/>
            <w:color w:val="000000"/>
            <w:spacing w:val="0"/>
            <w:sz w:val="21"/>
            <w:szCs w:val="21"/>
            <w:shd w:val="clear" w:fill="FFFFFF"/>
            <w:lang w:val="en-US" w:eastAsia="zh-CN"/>
          </w:rPr>
          <w:t>用户</w:t>
        </w:r>
      </w:ins>
      <w:ins w:id="190" w:author="李新" w:date="2024-01-18T18:05:32Z">
        <w:r>
          <w:rPr>
            <w:rFonts w:hint="eastAsia" w:ascii="宋体" w:hAnsi="宋体" w:cs="宋体"/>
            <w:i w:val="0"/>
            <w:iCs w:val="0"/>
            <w:caps w:val="0"/>
            <w:color w:val="000000"/>
            <w:spacing w:val="0"/>
            <w:sz w:val="21"/>
            <w:szCs w:val="21"/>
            <w:shd w:val="clear" w:fill="FFFFFF"/>
            <w:lang w:val="en-US" w:eastAsia="zh-CN"/>
          </w:rPr>
          <w:t>进行</w:t>
        </w:r>
      </w:ins>
      <w:ins w:id="191" w:author="李新" w:date="2024-01-18T18:05:33Z">
        <w:r>
          <w:rPr>
            <w:rFonts w:hint="eastAsia" w:ascii="宋体" w:hAnsi="宋体" w:cs="宋体"/>
            <w:i w:val="0"/>
            <w:iCs w:val="0"/>
            <w:caps w:val="0"/>
            <w:color w:val="000000"/>
            <w:spacing w:val="0"/>
            <w:sz w:val="21"/>
            <w:szCs w:val="21"/>
            <w:shd w:val="clear" w:fill="FFFFFF"/>
            <w:lang w:val="en-US" w:eastAsia="zh-CN"/>
          </w:rPr>
          <w:t>业务</w:t>
        </w:r>
      </w:ins>
      <w:ins w:id="192" w:author="李新" w:date="2024-01-18T18:05:36Z">
        <w:r>
          <w:rPr>
            <w:rFonts w:hint="eastAsia" w:ascii="宋体" w:hAnsi="宋体" w:cs="宋体"/>
            <w:i w:val="0"/>
            <w:iCs w:val="0"/>
            <w:caps w:val="0"/>
            <w:color w:val="000000"/>
            <w:spacing w:val="0"/>
            <w:sz w:val="21"/>
            <w:szCs w:val="21"/>
            <w:shd w:val="clear" w:fill="FFFFFF"/>
            <w:lang w:val="en-US" w:eastAsia="zh-CN"/>
          </w:rPr>
          <w:t>时</w:t>
        </w:r>
      </w:ins>
      <w:ins w:id="193" w:author="李新" w:date="2024-01-18T18:05:37Z">
        <w:r>
          <w:rPr>
            <w:rFonts w:hint="eastAsia" w:ascii="宋体" w:hAnsi="宋体" w:cs="宋体"/>
            <w:i w:val="0"/>
            <w:iCs w:val="0"/>
            <w:caps w:val="0"/>
            <w:color w:val="000000"/>
            <w:spacing w:val="0"/>
            <w:sz w:val="21"/>
            <w:szCs w:val="21"/>
            <w:shd w:val="clear" w:fill="FFFFFF"/>
            <w:lang w:val="en-US" w:eastAsia="zh-CN"/>
          </w:rPr>
          <w:t>才</w:t>
        </w:r>
      </w:ins>
      <w:ins w:id="194" w:author="李新" w:date="2024-01-18T18:05:39Z">
        <w:r>
          <w:rPr>
            <w:rFonts w:hint="eastAsia" w:ascii="宋体" w:hAnsi="宋体" w:cs="宋体"/>
            <w:i w:val="0"/>
            <w:iCs w:val="0"/>
            <w:caps w:val="0"/>
            <w:color w:val="000000"/>
            <w:spacing w:val="0"/>
            <w:sz w:val="21"/>
            <w:szCs w:val="21"/>
            <w:shd w:val="clear" w:fill="FFFFFF"/>
            <w:lang w:val="en-US" w:eastAsia="zh-CN"/>
          </w:rPr>
          <w:t>存在</w:t>
        </w:r>
      </w:ins>
      <w:ins w:id="195" w:author="李新" w:date="2024-01-18T18:13:12Z">
        <w:r>
          <w:rPr>
            <w:rFonts w:hint="eastAsia" w:ascii="宋体" w:hAnsi="宋体" w:cs="宋体"/>
            <w:i w:val="0"/>
            <w:iCs w:val="0"/>
            <w:caps w:val="0"/>
            <w:color w:val="000000"/>
            <w:spacing w:val="0"/>
            <w:sz w:val="21"/>
            <w:szCs w:val="21"/>
            <w:shd w:val="clear" w:fill="FFFFFF"/>
            <w:lang w:val="en-US" w:eastAsia="zh-CN"/>
          </w:rPr>
          <w:t>；</w:t>
        </w:r>
      </w:ins>
      <w:ins w:id="196" w:author="李新" w:date="2024-01-18T18:05:45Z">
        <w:r>
          <w:rPr>
            <w:rFonts w:hint="eastAsia" w:ascii="宋体" w:hAnsi="宋体" w:cs="宋体"/>
            <w:i w:val="0"/>
            <w:iCs w:val="0"/>
            <w:caps w:val="0"/>
            <w:color w:val="000000"/>
            <w:spacing w:val="0"/>
            <w:sz w:val="21"/>
            <w:szCs w:val="21"/>
            <w:shd w:val="clear" w:fill="FFFFFF"/>
            <w:lang w:val="en-US" w:eastAsia="zh-CN"/>
          </w:rPr>
          <w:t>而</w:t>
        </w:r>
      </w:ins>
      <w:ins w:id="197" w:author="李新" w:date="2024-01-18T18:06:49Z">
        <w:r>
          <w:rPr>
            <w:rFonts w:hint="eastAsia" w:ascii="宋体" w:hAnsi="宋体" w:cs="宋体"/>
            <w:i w:val="0"/>
            <w:iCs w:val="0"/>
            <w:caps w:val="0"/>
            <w:color w:val="000000"/>
            <w:spacing w:val="0"/>
            <w:sz w:val="21"/>
            <w:szCs w:val="21"/>
            <w:shd w:val="clear" w:fill="FFFFFF"/>
            <w:lang w:val="en-US" w:eastAsia="zh-CN"/>
          </w:rPr>
          <w:t>即使</w:t>
        </w:r>
      </w:ins>
      <w:ins w:id="198" w:author="李新" w:date="2024-01-18T18:06:52Z">
        <w:r>
          <w:rPr>
            <w:rFonts w:hint="eastAsia" w:ascii="宋体" w:hAnsi="宋体" w:cs="宋体"/>
            <w:i w:val="0"/>
            <w:iCs w:val="0"/>
            <w:caps w:val="0"/>
            <w:color w:val="000000"/>
            <w:spacing w:val="0"/>
            <w:sz w:val="21"/>
            <w:szCs w:val="21"/>
            <w:shd w:val="clear" w:fill="FFFFFF"/>
            <w:lang w:val="en-US" w:eastAsia="zh-CN"/>
          </w:rPr>
          <w:t>低空</w:t>
        </w:r>
      </w:ins>
      <w:ins w:id="199" w:author="李新" w:date="2024-01-18T18:06:53Z">
        <w:r>
          <w:rPr>
            <w:rFonts w:hint="eastAsia" w:ascii="宋体" w:hAnsi="宋体" w:cs="宋体"/>
            <w:i w:val="0"/>
            <w:iCs w:val="0"/>
            <w:caps w:val="0"/>
            <w:color w:val="000000"/>
            <w:spacing w:val="0"/>
            <w:sz w:val="21"/>
            <w:szCs w:val="21"/>
            <w:shd w:val="clear" w:fill="FFFFFF"/>
            <w:lang w:val="en-US" w:eastAsia="zh-CN"/>
          </w:rPr>
          <w:t>邻区</w:t>
        </w:r>
      </w:ins>
      <w:ins w:id="200" w:author="李新" w:date="2024-01-18T18:07:00Z">
        <w:r>
          <w:rPr>
            <w:rFonts w:hint="eastAsia" w:ascii="宋体" w:hAnsi="宋体" w:cs="宋体"/>
            <w:i w:val="0"/>
            <w:iCs w:val="0"/>
            <w:caps w:val="0"/>
            <w:color w:val="000000"/>
            <w:spacing w:val="0"/>
            <w:sz w:val="21"/>
            <w:szCs w:val="21"/>
            <w:shd w:val="clear" w:fill="FFFFFF"/>
            <w:lang w:val="en-US" w:eastAsia="zh-CN"/>
          </w:rPr>
          <w:t>无</w:t>
        </w:r>
      </w:ins>
      <w:ins w:id="201" w:author="李新" w:date="2024-01-18T18:07:02Z">
        <w:r>
          <w:rPr>
            <w:rFonts w:hint="eastAsia" w:ascii="宋体" w:hAnsi="宋体" w:cs="宋体"/>
            <w:i w:val="0"/>
            <w:iCs w:val="0"/>
            <w:caps w:val="0"/>
            <w:color w:val="000000"/>
            <w:spacing w:val="0"/>
            <w:sz w:val="21"/>
            <w:szCs w:val="21"/>
            <w:shd w:val="clear" w:fill="FFFFFF"/>
            <w:lang w:val="en-US" w:eastAsia="zh-CN"/>
          </w:rPr>
          <w:t>用户</w:t>
        </w:r>
      </w:ins>
      <w:ins w:id="202" w:author="李新" w:date="2024-01-18T18:07:04Z">
        <w:r>
          <w:rPr>
            <w:rFonts w:hint="eastAsia" w:ascii="宋体" w:hAnsi="宋体" w:cs="宋体"/>
            <w:i w:val="0"/>
            <w:iCs w:val="0"/>
            <w:caps w:val="0"/>
            <w:color w:val="000000"/>
            <w:spacing w:val="0"/>
            <w:sz w:val="21"/>
            <w:szCs w:val="21"/>
            <w:shd w:val="clear" w:fill="FFFFFF"/>
            <w:lang w:val="en-US" w:eastAsia="zh-CN"/>
          </w:rPr>
          <w:t>驻留</w:t>
        </w:r>
      </w:ins>
      <w:ins w:id="203" w:author="李新" w:date="2024-01-18T18:07:05Z">
        <w:r>
          <w:rPr>
            <w:rFonts w:hint="eastAsia" w:ascii="宋体" w:hAnsi="宋体" w:cs="宋体"/>
            <w:i w:val="0"/>
            <w:iCs w:val="0"/>
            <w:caps w:val="0"/>
            <w:color w:val="000000"/>
            <w:spacing w:val="0"/>
            <w:sz w:val="21"/>
            <w:szCs w:val="21"/>
            <w:shd w:val="clear" w:fill="FFFFFF"/>
            <w:lang w:val="en-US" w:eastAsia="zh-CN"/>
          </w:rPr>
          <w:t>，</w:t>
        </w:r>
      </w:ins>
      <w:ins w:id="204" w:author="李新" w:date="2024-01-18T18:07:12Z">
        <w:r>
          <w:rPr>
            <w:rFonts w:hint="eastAsia" w:ascii="宋体" w:hAnsi="宋体" w:cs="宋体"/>
            <w:i w:val="0"/>
            <w:iCs w:val="0"/>
            <w:caps w:val="0"/>
            <w:color w:val="000000"/>
            <w:spacing w:val="0"/>
            <w:sz w:val="21"/>
            <w:szCs w:val="21"/>
            <w:shd w:val="clear" w:fill="FFFFFF"/>
            <w:lang w:val="en-US" w:eastAsia="zh-CN"/>
          </w:rPr>
          <w:t>低空</w:t>
        </w:r>
      </w:ins>
      <w:ins w:id="205" w:author="李新" w:date="2024-01-18T18:07:13Z">
        <w:r>
          <w:rPr>
            <w:rFonts w:hint="eastAsia" w:ascii="宋体" w:hAnsi="宋体" w:cs="宋体"/>
            <w:i w:val="0"/>
            <w:iCs w:val="0"/>
            <w:caps w:val="0"/>
            <w:color w:val="000000"/>
            <w:spacing w:val="0"/>
            <w:sz w:val="21"/>
            <w:szCs w:val="21"/>
            <w:shd w:val="clear" w:fill="FFFFFF"/>
            <w:lang w:val="en-US" w:eastAsia="zh-CN"/>
          </w:rPr>
          <w:t>小区</w:t>
        </w:r>
      </w:ins>
      <w:ins w:id="206" w:author="李新" w:date="2024-01-18T18:07:14Z">
        <w:r>
          <w:rPr>
            <w:rFonts w:hint="eastAsia" w:ascii="宋体" w:hAnsi="宋体" w:cs="宋体"/>
            <w:i w:val="0"/>
            <w:iCs w:val="0"/>
            <w:caps w:val="0"/>
            <w:color w:val="000000"/>
            <w:spacing w:val="0"/>
            <w:sz w:val="21"/>
            <w:szCs w:val="21"/>
            <w:shd w:val="clear" w:fill="FFFFFF"/>
            <w:lang w:val="en-US" w:eastAsia="zh-CN"/>
          </w:rPr>
          <w:t>间</w:t>
        </w:r>
      </w:ins>
      <w:ins w:id="207" w:author="李新" w:date="2024-01-18T18:07:15Z">
        <w:r>
          <w:rPr>
            <w:rFonts w:hint="eastAsia" w:ascii="宋体" w:hAnsi="宋体" w:cs="宋体"/>
            <w:i w:val="0"/>
            <w:iCs w:val="0"/>
            <w:caps w:val="0"/>
            <w:color w:val="000000"/>
            <w:spacing w:val="0"/>
            <w:sz w:val="21"/>
            <w:szCs w:val="21"/>
            <w:shd w:val="clear" w:fill="FFFFFF"/>
            <w:lang w:val="en-US" w:eastAsia="zh-CN"/>
          </w:rPr>
          <w:t>的</w:t>
        </w:r>
      </w:ins>
      <w:ins w:id="208" w:author="李新" w:date="2024-01-18T18:05:47Z">
        <w:r>
          <w:rPr>
            <w:rFonts w:hint="eastAsia" w:ascii="宋体" w:hAnsi="宋体" w:cs="宋体"/>
            <w:i w:val="0"/>
            <w:iCs w:val="0"/>
            <w:caps w:val="0"/>
            <w:color w:val="000000"/>
            <w:spacing w:val="0"/>
            <w:sz w:val="21"/>
            <w:szCs w:val="21"/>
            <w:shd w:val="clear" w:fill="FFFFFF"/>
            <w:lang w:val="en-US" w:eastAsia="zh-CN"/>
          </w:rPr>
          <w:t>下行</w:t>
        </w:r>
      </w:ins>
      <w:ins w:id="209" w:author="李新" w:date="2024-01-18T18:05:49Z">
        <w:r>
          <w:rPr>
            <w:rFonts w:hint="eastAsia" w:ascii="宋体" w:hAnsi="宋体" w:cs="宋体"/>
            <w:i w:val="0"/>
            <w:iCs w:val="0"/>
            <w:caps w:val="0"/>
            <w:color w:val="000000"/>
            <w:spacing w:val="0"/>
            <w:sz w:val="21"/>
            <w:szCs w:val="21"/>
            <w:shd w:val="clear" w:fill="FFFFFF"/>
            <w:lang w:val="en-US" w:eastAsia="zh-CN"/>
          </w:rPr>
          <w:t>干扰</w:t>
        </w:r>
      </w:ins>
      <w:ins w:id="210" w:author="李新" w:date="2024-01-18T18:05:53Z">
        <w:r>
          <w:rPr>
            <w:rFonts w:hint="eastAsia" w:ascii="宋体" w:hAnsi="宋体" w:cs="宋体"/>
            <w:i w:val="0"/>
            <w:iCs w:val="0"/>
            <w:caps w:val="0"/>
            <w:color w:val="000000"/>
            <w:spacing w:val="0"/>
            <w:sz w:val="21"/>
            <w:szCs w:val="21"/>
            <w:shd w:val="clear" w:fill="FFFFFF"/>
            <w:lang w:val="en-US" w:eastAsia="zh-CN"/>
          </w:rPr>
          <w:t>（</w:t>
        </w:r>
      </w:ins>
      <w:ins w:id="211" w:author="李新" w:date="2024-01-18T18:05:54Z">
        <w:r>
          <w:rPr>
            <w:rFonts w:hint="eastAsia" w:ascii="宋体" w:hAnsi="宋体" w:cs="宋体"/>
            <w:i w:val="0"/>
            <w:iCs w:val="0"/>
            <w:caps w:val="0"/>
            <w:color w:val="000000"/>
            <w:spacing w:val="0"/>
            <w:sz w:val="21"/>
            <w:szCs w:val="21"/>
            <w:shd w:val="clear" w:fill="FFFFFF"/>
            <w:lang w:val="en-US" w:eastAsia="zh-CN"/>
          </w:rPr>
          <w:t>如</w:t>
        </w:r>
      </w:ins>
      <w:ins w:id="212" w:author="李新" w:date="2024-01-18T18:05:55Z">
        <w:r>
          <w:rPr>
            <w:rFonts w:hint="eastAsia" w:ascii="宋体" w:hAnsi="宋体" w:cs="宋体"/>
            <w:i w:val="0"/>
            <w:iCs w:val="0"/>
            <w:caps w:val="0"/>
            <w:color w:val="000000"/>
            <w:spacing w:val="0"/>
            <w:sz w:val="21"/>
            <w:szCs w:val="21"/>
            <w:shd w:val="clear" w:fill="FFFFFF"/>
            <w:lang w:val="en-US" w:eastAsia="zh-CN"/>
          </w:rPr>
          <w:t>：</w:t>
        </w:r>
      </w:ins>
      <w:ins w:id="213" w:author="李新" w:date="2024-01-18T18:05:57Z">
        <w:r>
          <w:rPr>
            <w:rFonts w:hint="eastAsia" w:ascii="宋体" w:hAnsi="宋体" w:cs="宋体"/>
            <w:i w:val="0"/>
            <w:iCs w:val="0"/>
            <w:caps w:val="0"/>
            <w:color w:val="000000"/>
            <w:spacing w:val="0"/>
            <w:sz w:val="21"/>
            <w:szCs w:val="21"/>
            <w:shd w:val="clear" w:fill="FFFFFF"/>
            <w:lang w:val="en-US" w:eastAsia="zh-CN"/>
          </w:rPr>
          <w:t>公共</w:t>
        </w:r>
      </w:ins>
      <w:ins w:id="214" w:author="李新" w:date="2024-01-18T18:05:58Z">
        <w:r>
          <w:rPr>
            <w:rFonts w:hint="eastAsia" w:ascii="宋体" w:hAnsi="宋体" w:cs="宋体"/>
            <w:i w:val="0"/>
            <w:iCs w:val="0"/>
            <w:caps w:val="0"/>
            <w:color w:val="000000"/>
            <w:spacing w:val="0"/>
            <w:sz w:val="21"/>
            <w:szCs w:val="21"/>
            <w:shd w:val="clear" w:fill="FFFFFF"/>
            <w:lang w:val="en-US" w:eastAsia="zh-CN"/>
          </w:rPr>
          <w:t>信道</w:t>
        </w:r>
      </w:ins>
      <w:ins w:id="215" w:author="李新" w:date="2024-01-18T18:05:59Z">
        <w:r>
          <w:rPr>
            <w:rFonts w:hint="eastAsia" w:ascii="宋体" w:hAnsi="宋体" w:cs="宋体"/>
            <w:i w:val="0"/>
            <w:iCs w:val="0"/>
            <w:caps w:val="0"/>
            <w:color w:val="000000"/>
            <w:spacing w:val="0"/>
            <w:sz w:val="21"/>
            <w:szCs w:val="21"/>
            <w:shd w:val="clear" w:fill="FFFFFF"/>
            <w:lang w:val="en-US" w:eastAsia="zh-CN"/>
          </w:rPr>
          <w:t>等</w:t>
        </w:r>
      </w:ins>
      <w:ins w:id="216" w:author="李新" w:date="2024-01-18T18:05:53Z">
        <w:r>
          <w:rPr>
            <w:rFonts w:hint="eastAsia" w:ascii="宋体" w:hAnsi="宋体" w:cs="宋体"/>
            <w:i w:val="0"/>
            <w:iCs w:val="0"/>
            <w:caps w:val="0"/>
            <w:color w:val="000000"/>
            <w:spacing w:val="0"/>
            <w:sz w:val="21"/>
            <w:szCs w:val="21"/>
            <w:shd w:val="clear" w:fill="FFFFFF"/>
            <w:lang w:val="en-US" w:eastAsia="zh-CN"/>
          </w:rPr>
          <w:t>）</w:t>
        </w:r>
      </w:ins>
      <w:ins w:id="217" w:author="李新" w:date="2024-01-18T18:07:24Z">
        <w:r>
          <w:rPr>
            <w:rFonts w:hint="eastAsia" w:ascii="宋体" w:hAnsi="宋体" w:cs="宋体"/>
            <w:i w:val="0"/>
            <w:iCs w:val="0"/>
            <w:caps w:val="0"/>
            <w:color w:val="000000"/>
            <w:spacing w:val="0"/>
            <w:sz w:val="21"/>
            <w:szCs w:val="21"/>
            <w:shd w:val="clear" w:fill="FFFFFF"/>
            <w:lang w:val="en-US" w:eastAsia="zh-CN"/>
          </w:rPr>
          <w:t>也</w:t>
        </w:r>
      </w:ins>
      <w:ins w:id="218" w:author="李新" w:date="2024-01-18T18:07:25Z">
        <w:r>
          <w:rPr>
            <w:rFonts w:hint="eastAsia" w:ascii="宋体" w:hAnsi="宋体" w:cs="宋体"/>
            <w:i w:val="0"/>
            <w:iCs w:val="0"/>
            <w:caps w:val="0"/>
            <w:color w:val="000000"/>
            <w:spacing w:val="0"/>
            <w:sz w:val="21"/>
            <w:szCs w:val="21"/>
            <w:shd w:val="clear" w:fill="FFFFFF"/>
            <w:lang w:val="en-US" w:eastAsia="zh-CN"/>
          </w:rPr>
          <w:t>存在</w:t>
        </w:r>
      </w:ins>
      <w:ins w:id="219" w:author="李新" w:date="2024-01-18T18:03:16Z">
        <w:r>
          <w:rPr>
            <w:rFonts w:hint="eastAsia" w:ascii="宋体" w:hAnsi="宋体" w:cs="宋体"/>
            <w:i w:val="0"/>
            <w:iCs w:val="0"/>
            <w:caps w:val="0"/>
            <w:color w:val="000000"/>
            <w:spacing w:val="0"/>
            <w:sz w:val="21"/>
            <w:szCs w:val="21"/>
            <w:shd w:val="clear" w:fill="FFFFFF"/>
            <w:lang w:val="en-US" w:eastAsia="zh-CN"/>
          </w:rPr>
          <w:t>，</w:t>
        </w:r>
      </w:ins>
      <w:ins w:id="220" w:author="李新" w:date="2024-01-18T18:07:30Z">
        <w:r>
          <w:rPr>
            <w:rFonts w:hint="eastAsia" w:ascii="宋体" w:hAnsi="宋体" w:cs="宋体"/>
            <w:i w:val="0"/>
            <w:iCs w:val="0"/>
            <w:caps w:val="0"/>
            <w:color w:val="000000"/>
            <w:spacing w:val="0"/>
            <w:sz w:val="21"/>
            <w:szCs w:val="21"/>
            <w:shd w:val="clear" w:fill="FFFFFF"/>
            <w:lang w:val="en-US" w:eastAsia="zh-CN"/>
          </w:rPr>
          <w:t>下行</w:t>
        </w:r>
      </w:ins>
      <w:ins w:id="221" w:author="李新" w:date="2024-01-18T18:07:31Z">
        <w:r>
          <w:rPr>
            <w:rFonts w:hint="eastAsia" w:ascii="宋体" w:hAnsi="宋体" w:cs="宋体"/>
            <w:i w:val="0"/>
            <w:iCs w:val="0"/>
            <w:caps w:val="0"/>
            <w:color w:val="000000"/>
            <w:spacing w:val="0"/>
            <w:sz w:val="21"/>
            <w:szCs w:val="21"/>
            <w:shd w:val="clear" w:fill="FFFFFF"/>
            <w:lang w:val="en-US" w:eastAsia="zh-CN"/>
          </w:rPr>
          <w:t>干扰</w:t>
        </w:r>
      </w:ins>
      <w:ins w:id="222" w:author="李新" w:date="2024-01-18T18:03:16Z">
        <w:r>
          <w:rPr>
            <w:rFonts w:hint="eastAsia" w:ascii="宋体" w:hAnsi="宋体" w:cs="宋体"/>
            <w:i w:val="0"/>
            <w:iCs w:val="0"/>
            <w:caps w:val="0"/>
            <w:color w:val="000000"/>
            <w:spacing w:val="0"/>
            <w:sz w:val="21"/>
            <w:szCs w:val="21"/>
            <w:shd w:val="clear" w:fill="FFFFFF"/>
            <w:lang w:val="en-US" w:eastAsia="zh-CN"/>
          </w:rPr>
          <w:t>严重时将</w:t>
        </w:r>
      </w:ins>
      <w:ins w:id="223" w:author="李新" w:date="2024-01-18T18:04:44Z">
        <w:r>
          <w:rPr>
            <w:rFonts w:hint="eastAsia" w:ascii="宋体" w:hAnsi="宋体" w:cs="宋体"/>
            <w:i w:val="0"/>
            <w:iCs w:val="0"/>
            <w:caps w:val="0"/>
            <w:color w:val="000000"/>
            <w:spacing w:val="0"/>
            <w:sz w:val="21"/>
            <w:szCs w:val="21"/>
            <w:shd w:val="clear" w:fill="FFFFFF"/>
            <w:lang w:val="en-US" w:eastAsia="zh-CN"/>
          </w:rPr>
          <w:t>导致</w:t>
        </w:r>
      </w:ins>
      <w:ins w:id="224" w:author="李新" w:date="2024-01-18T18:03:16Z">
        <w:r>
          <w:rPr>
            <w:rFonts w:hint="eastAsia" w:ascii="宋体" w:hAnsi="宋体" w:cs="宋体"/>
            <w:i w:val="0"/>
            <w:iCs w:val="0"/>
            <w:caps w:val="0"/>
            <w:color w:val="000000"/>
            <w:spacing w:val="0"/>
            <w:sz w:val="21"/>
            <w:szCs w:val="21"/>
            <w:highlight w:val="yellow"/>
            <w:shd w:val="clear" w:fill="FFFFFF"/>
            <w:lang w:val="en-US" w:eastAsia="zh-CN"/>
          </w:rPr>
          <w:t>终端无法接入网络</w:t>
        </w:r>
      </w:ins>
      <w:ins w:id="225" w:author="李新" w:date="2024-01-18T18:14:19Z">
        <w:r>
          <w:rPr>
            <w:rFonts w:hint="eastAsia" w:ascii="宋体" w:hAnsi="宋体" w:cs="宋体"/>
            <w:i w:val="0"/>
            <w:iCs w:val="0"/>
            <w:caps w:val="0"/>
            <w:color w:val="000000"/>
            <w:spacing w:val="0"/>
            <w:sz w:val="21"/>
            <w:szCs w:val="21"/>
            <w:highlight w:val="yellow"/>
            <w:shd w:val="clear" w:fill="FFFFFF"/>
            <w:lang w:val="en-US" w:eastAsia="zh-CN"/>
          </w:rPr>
          <w:t>、</w:t>
        </w:r>
      </w:ins>
      <w:ins w:id="226" w:author="李新" w:date="2024-01-18T18:03:16Z">
        <w:r>
          <w:rPr>
            <w:rFonts w:hint="eastAsia" w:ascii="宋体" w:hAnsi="宋体" w:cs="宋体"/>
            <w:i w:val="0"/>
            <w:iCs w:val="0"/>
            <w:caps w:val="0"/>
            <w:color w:val="000000"/>
            <w:spacing w:val="0"/>
            <w:sz w:val="21"/>
            <w:szCs w:val="21"/>
            <w:highlight w:val="yellow"/>
            <w:shd w:val="clear" w:fill="FFFFFF"/>
            <w:lang w:val="en-US" w:eastAsia="zh-CN"/>
          </w:rPr>
          <w:t>掉话。</w:t>
        </w:r>
      </w:ins>
      <w:ins w:id="227" w:author="李新" w:date="2024-01-18T18:03:16Z">
        <w:r>
          <w:rPr>
            <w:rFonts w:hint="eastAsia" w:ascii="宋体" w:hAnsi="宋体" w:cs="宋体"/>
            <w:i w:val="0"/>
            <w:iCs w:val="0"/>
            <w:caps w:val="0"/>
            <w:color w:val="000000"/>
            <w:spacing w:val="0"/>
            <w:sz w:val="21"/>
            <w:szCs w:val="21"/>
            <w:shd w:val="clear" w:fill="FFFFFF"/>
            <w:lang w:eastAsia="zh-CN"/>
          </w:rPr>
          <w:t>本文</w:t>
        </w:r>
      </w:ins>
      <w:ins w:id="228" w:author="李新" w:date="2024-01-18T18:03:16Z">
        <w:r>
          <w:rPr>
            <w:rFonts w:hint="eastAsia" w:ascii="宋体" w:hAnsi="宋体" w:cs="宋体"/>
            <w:i w:val="0"/>
            <w:iCs w:val="0"/>
            <w:caps w:val="0"/>
            <w:color w:val="000000"/>
            <w:spacing w:val="0"/>
            <w:sz w:val="21"/>
            <w:szCs w:val="21"/>
            <w:shd w:val="clear" w:fill="FFFFFF"/>
            <w:lang w:val="en-US" w:eastAsia="zh-CN"/>
          </w:rPr>
          <w:t>聚焦</w:t>
        </w:r>
      </w:ins>
      <w:ins w:id="229" w:author="李新" w:date="2024-01-18T18:03:16Z">
        <w:r>
          <w:rPr>
            <w:rFonts w:hint="eastAsia" w:ascii="宋体" w:hAnsi="宋体" w:cs="宋体"/>
            <w:i w:val="0"/>
            <w:iCs w:val="0"/>
            <w:caps w:val="0"/>
            <w:color w:val="000000"/>
            <w:spacing w:val="0"/>
            <w:sz w:val="21"/>
            <w:szCs w:val="21"/>
            <w:shd w:val="clear" w:fill="FFFFFF"/>
            <w:lang w:eastAsia="zh-CN"/>
          </w:rPr>
          <w:t>低空立体组网场景的下行干扰问题展开深入研究</w:t>
        </w:r>
      </w:ins>
      <w:ins w:id="230" w:author="李新" w:date="2024-01-18T18:08:20Z">
        <w:r>
          <w:rPr>
            <w:rFonts w:hint="eastAsia" w:ascii="宋体" w:hAnsi="宋体" w:cs="宋体"/>
            <w:i w:val="0"/>
            <w:iCs w:val="0"/>
            <w:caps w:val="0"/>
            <w:color w:val="000000"/>
            <w:spacing w:val="0"/>
            <w:sz w:val="21"/>
            <w:szCs w:val="21"/>
            <w:shd w:val="clear" w:fill="FFFFFF"/>
            <w:lang w:eastAsia="zh-CN"/>
          </w:rPr>
          <w:t>。</w:t>
        </w:r>
      </w:ins>
    </w:p>
    <w:p>
      <w:pPr>
        <w:spacing w:line="312" w:lineRule="auto"/>
        <w:ind w:firstLine="420"/>
        <w:rPr>
          <w:ins w:id="231" w:author="陈蔚燕" w:date="2024-01-16T22:17:02Z"/>
          <w:rFonts w:hint="eastAsia"/>
          <w:strike/>
          <w:lang w:val="en-US" w:eastAsia="zh-CN"/>
        </w:rPr>
      </w:pPr>
    </w:p>
    <w:p>
      <w:pPr>
        <w:spacing w:line="312" w:lineRule="auto"/>
        <w:ind w:firstLine="420"/>
        <w:rPr>
          <w:ins w:id="232" w:author="cmcc" w:date="2024-02-01T10:38:51Z"/>
          <w:rFonts w:hint="eastAsia"/>
          <w:bCs/>
          <w:szCs w:val="21"/>
          <w:highlight w:val="none"/>
        </w:rPr>
      </w:pPr>
      <w:del w:id="233" w:author="cmcc" w:date="2024-01-10T10:09:38Z">
        <w:r>
          <w:rPr>
            <w:rFonts w:hint="eastAsia"/>
            <w:strike/>
            <w:lang w:val="en-US" w:eastAsia="zh-CN"/>
          </w:rPr>
          <w:delText>业界在</w:delText>
        </w:r>
      </w:del>
      <w:r>
        <w:rPr>
          <w:rFonts w:hint="eastAsia"/>
          <w:bCs/>
          <w:szCs w:val="21"/>
          <w:highlight w:val="none"/>
        </w:rPr>
        <w:t>低空干扰</w:t>
      </w:r>
      <w:r>
        <w:rPr>
          <w:rFonts w:hint="eastAsia"/>
          <w:bCs/>
          <w:szCs w:val="21"/>
          <w:highlight w:val="none"/>
          <w:lang w:val="en-US" w:eastAsia="zh-CN"/>
        </w:rPr>
        <w:t>相关领域的研究</w:t>
      </w:r>
      <w:r>
        <w:rPr>
          <w:rFonts w:hint="eastAsia"/>
          <w:bCs/>
          <w:szCs w:val="21"/>
          <w:highlight w:val="none"/>
        </w:rPr>
        <w:t>主要集中在</w:t>
      </w:r>
      <w:r>
        <w:rPr>
          <w:rFonts w:hint="eastAsia"/>
          <w:bCs/>
          <w:szCs w:val="21"/>
          <w:highlight w:val="none"/>
          <w:lang w:val="en-US" w:eastAsia="zh-CN"/>
        </w:rPr>
        <w:t>信道模型估计及天线模型设计等方面</w:t>
      </w:r>
      <w:r>
        <w:rPr>
          <w:rFonts w:hint="eastAsia"/>
          <w:bCs/>
          <w:szCs w:val="21"/>
          <w:highlight w:val="none"/>
        </w:rPr>
        <w:t>。</w:t>
      </w:r>
      <w:r>
        <w:rPr>
          <w:rFonts w:hint="eastAsia" w:ascii="宋体" w:hAnsi="宋体" w:eastAsia="宋体" w:cs="宋体"/>
          <w:b w:val="0"/>
          <w:bCs w:val="0"/>
          <w:i w:val="0"/>
          <w:iCs w:val="0"/>
          <w:caps w:val="0"/>
          <w:color w:val="000000"/>
          <w:spacing w:val="0"/>
          <w:kern w:val="0"/>
          <w:sz w:val="21"/>
          <w:szCs w:val="21"/>
          <w:lang w:val="en-US" w:eastAsia="zh-CN" w:bidi="ar"/>
        </w:rPr>
        <w:t>文献</w:t>
      </w:r>
      <w:r>
        <w:rPr>
          <w:rFonts w:hint="default" w:ascii="Times New Roman" w:hAnsi="Times New Roman" w:eastAsia="宋体" w:cs="Times New Roman"/>
          <w:b w:val="0"/>
          <w:bCs w:val="0"/>
          <w:i w:val="0"/>
          <w:iCs w:val="0"/>
          <w:caps w:val="0"/>
          <w:color w:val="000000"/>
          <w:spacing w:val="0"/>
          <w:kern w:val="0"/>
          <w:sz w:val="21"/>
          <w:szCs w:val="21"/>
          <w:highlight w:val="yellow"/>
          <w:lang w:val="en-US" w:eastAsia="zh-CN" w:bidi="ar"/>
          <w:rPrChange w:id="234" w:author="cmcc" w:date="2024-01-10T10:18:24Z">
            <w:rPr>
              <w:rFonts w:hint="default" w:ascii="Times New Roman" w:hAnsi="Times New Roman" w:eastAsia="宋体" w:cs="Times New Roman"/>
              <w:b w:val="0"/>
              <w:bCs w:val="0"/>
              <w:i w:val="0"/>
              <w:iCs w:val="0"/>
              <w:caps w:val="0"/>
              <w:color w:val="000000"/>
              <w:spacing w:val="0"/>
              <w:kern w:val="0"/>
              <w:sz w:val="21"/>
              <w:szCs w:val="21"/>
              <w:lang w:val="en-US" w:eastAsia="zh-CN" w:bidi="ar"/>
            </w:rPr>
          </w:rPrChange>
        </w:rPr>
        <w:t>[</w:t>
      </w:r>
      <w:ins w:id="235" w:author="cmcc" w:date="2024-01-10T16:00:02Z">
        <w:r>
          <w:rPr>
            <w:rFonts w:hint="eastAsia" w:cs="Times New Roman"/>
            <w:b w:val="0"/>
            <w:bCs w:val="0"/>
            <w:i w:val="0"/>
            <w:iCs w:val="0"/>
            <w:caps w:val="0"/>
            <w:color w:val="000000"/>
            <w:spacing w:val="0"/>
            <w:kern w:val="0"/>
            <w:sz w:val="21"/>
            <w:szCs w:val="21"/>
            <w:highlight w:val="yellow"/>
            <w:lang w:val="en-US" w:eastAsia="zh-CN" w:bidi="ar"/>
          </w:rPr>
          <w:t>5</w:t>
        </w:r>
      </w:ins>
      <w:del w:id="236" w:author="cmcc" w:date="2024-01-10T16:00:02Z">
        <w:r>
          <w:rPr>
            <w:rFonts w:hint="default" w:ascii="Times New Roman" w:hAnsi="Times New Roman" w:eastAsia="宋体" w:cs="Times New Roman"/>
            <w:b w:val="0"/>
            <w:bCs w:val="0"/>
            <w:i w:val="0"/>
            <w:iCs w:val="0"/>
            <w:caps w:val="0"/>
            <w:color w:val="000000"/>
            <w:spacing w:val="0"/>
            <w:kern w:val="0"/>
            <w:sz w:val="21"/>
            <w:szCs w:val="21"/>
            <w:highlight w:val="yellow"/>
            <w:lang w:val="en-US" w:eastAsia="zh-CN" w:bidi="ar"/>
            <w:rPrChange w:id="237" w:author="cmcc" w:date="2024-01-10T10:18:24Z">
              <w:rPr>
                <w:rFonts w:hint="default" w:ascii="Times New Roman" w:hAnsi="Times New Roman" w:eastAsia="宋体" w:cs="Times New Roman"/>
                <w:b w:val="0"/>
                <w:bCs w:val="0"/>
                <w:i w:val="0"/>
                <w:iCs w:val="0"/>
                <w:caps w:val="0"/>
                <w:color w:val="000000"/>
                <w:spacing w:val="0"/>
                <w:kern w:val="0"/>
                <w:sz w:val="21"/>
                <w:szCs w:val="21"/>
                <w:lang w:val="en-US" w:eastAsia="zh-CN" w:bidi="ar"/>
              </w:rPr>
            </w:rPrChange>
          </w:rPr>
          <w:delText>4</w:delText>
        </w:r>
      </w:del>
      <w:r>
        <w:rPr>
          <w:rFonts w:hint="default" w:ascii="Times New Roman" w:hAnsi="Times New Roman" w:eastAsia="宋体" w:cs="Times New Roman"/>
          <w:b w:val="0"/>
          <w:bCs w:val="0"/>
          <w:i w:val="0"/>
          <w:iCs w:val="0"/>
          <w:caps w:val="0"/>
          <w:color w:val="000000"/>
          <w:spacing w:val="0"/>
          <w:kern w:val="0"/>
          <w:sz w:val="21"/>
          <w:szCs w:val="21"/>
          <w:highlight w:val="yellow"/>
          <w:lang w:val="en-US" w:eastAsia="zh-CN" w:bidi="ar"/>
          <w:rPrChange w:id="238" w:author="cmcc" w:date="2024-01-10T10:18:24Z">
            <w:rPr>
              <w:rFonts w:hint="default" w:ascii="Times New Roman" w:hAnsi="Times New Roman" w:eastAsia="宋体" w:cs="Times New Roman"/>
              <w:b w:val="0"/>
              <w:bCs w:val="0"/>
              <w:i w:val="0"/>
              <w:iCs w:val="0"/>
              <w:caps w:val="0"/>
              <w:color w:val="000000"/>
              <w:spacing w:val="0"/>
              <w:kern w:val="0"/>
              <w:sz w:val="21"/>
              <w:szCs w:val="21"/>
              <w:lang w:val="en-US" w:eastAsia="zh-CN" w:bidi="ar"/>
            </w:rPr>
          </w:rPrChange>
        </w:rPr>
        <w:t>]</w:t>
      </w:r>
      <w:r>
        <w:rPr>
          <w:rFonts w:hint="eastAsia" w:ascii="宋体" w:hAnsi="宋体" w:eastAsia="宋体" w:cs="宋体"/>
          <w:b w:val="0"/>
          <w:bCs w:val="0"/>
          <w:i w:val="0"/>
          <w:iCs w:val="0"/>
          <w:caps w:val="0"/>
          <w:color w:val="000000"/>
          <w:spacing w:val="0"/>
          <w:kern w:val="0"/>
          <w:sz w:val="21"/>
          <w:szCs w:val="21"/>
          <w:lang w:val="en-US" w:eastAsia="zh-CN" w:bidi="ar"/>
        </w:rPr>
        <w:t>，分析了低空场景的高视距（</w:t>
      </w:r>
      <w:r>
        <w:rPr>
          <w:rFonts w:hint="default" w:ascii="Times New Roman" w:hAnsi="Times New Roman" w:eastAsia="宋体" w:cs="Times New Roman"/>
          <w:b w:val="0"/>
          <w:bCs w:val="0"/>
          <w:i w:val="0"/>
          <w:iCs w:val="0"/>
          <w:caps w:val="0"/>
          <w:color w:val="000000"/>
          <w:spacing w:val="0"/>
          <w:kern w:val="0"/>
          <w:sz w:val="21"/>
          <w:szCs w:val="21"/>
          <w:lang w:val="en-US" w:eastAsia="zh-CN" w:bidi="ar"/>
        </w:rPr>
        <w:t>LOS</w:t>
      </w:r>
      <w:r>
        <w:rPr>
          <w:rFonts w:hint="eastAsia" w:ascii="宋体" w:hAnsi="宋体" w:eastAsia="宋体" w:cs="宋体"/>
          <w:b w:val="0"/>
          <w:bCs w:val="0"/>
          <w:i w:val="0"/>
          <w:iCs w:val="0"/>
          <w:caps w:val="0"/>
          <w:color w:val="000000"/>
          <w:spacing w:val="0"/>
          <w:kern w:val="0"/>
          <w:sz w:val="21"/>
          <w:szCs w:val="21"/>
          <w:lang w:val="en-US" w:eastAsia="zh-CN" w:bidi="ar"/>
        </w:rPr>
        <w:t>）概率</w:t>
      </w:r>
      <w:r>
        <w:rPr>
          <w:rFonts w:hint="eastAsia"/>
          <w:bCs/>
          <w:szCs w:val="21"/>
          <w:highlight w:val="none"/>
        </w:rPr>
        <w:t>，这种环境虽然有助于稳定的传输和简化信道模型的估计，但同时也带来了更强烈的干扰。</w:t>
      </w:r>
      <w:ins w:id="239" w:author="陈蔚燕" w:date="2024-01-16T22:36:04Z">
        <w:r>
          <w:rPr>
            <w:rFonts w:hint="eastAsia"/>
            <w:bCs/>
            <w:szCs w:val="21"/>
            <w:highlight w:val="none"/>
            <w:lang w:eastAsia="zh-CN"/>
          </w:rPr>
          <w:t>这些干扰会对无人机的飞行性能产生影响，威胁飞行安全</w:t>
        </w:r>
      </w:ins>
      <w:ins w:id="240" w:author="陈蔚燕" w:date="2024-01-16T22:36:04Z">
        <w:r>
          <w:rPr>
            <w:rFonts w:hint="eastAsia"/>
            <w:bCs/>
            <w:szCs w:val="21"/>
            <w:highlight w:val="none"/>
            <w:lang w:val="en-US" w:eastAsia="zh-CN"/>
          </w:rPr>
          <w:t>[7]。</w:t>
        </w:r>
      </w:ins>
      <w:del w:id="241" w:author="cmcc" w:date="2024-01-10T14:58:48Z">
        <w:r>
          <w:rPr>
            <w:rFonts w:hint="eastAsia"/>
            <w:bCs/>
            <w:szCs w:val="21"/>
            <w:highlight w:val="none"/>
          </w:rPr>
          <w:delText>这种干扰的性质和影响在</w:delText>
        </w:r>
      </w:del>
      <w:r>
        <w:rPr>
          <w:rFonts w:hint="eastAsia"/>
          <w:bCs/>
          <w:szCs w:val="21"/>
          <w:highlight w:val="none"/>
        </w:rPr>
        <w:t>文献</w:t>
      </w:r>
      <w:del w:id="242" w:author="cmcc" w:date="2024-01-10T10:18:27Z">
        <w:r>
          <w:rPr>
            <w:rFonts w:hint="default"/>
            <w:bCs/>
            <w:szCs w:val="21"/>
            <w:highlight w:val="yellow"/>
            <w:lang w:val="en-US" w:eastAsia="zh-CN"/>
            <w:rPrChange w:id="243" w:author="cmcc" w:date="2024-01-10T10:18:34Z">
              <w:rPr>
                <w:rFonts w:hint="default"/>
                <w:bCs/>
                <w:szCs w:val="21"/>
                <w:highlight w:val="none"/>
                <w:lang w:val="en-US" w:eastAsia="zh-CN"/>
              </w:rPr>
            </w:rPrChange>
          </w:rPr>
          <w:delText>5</w:delText>
        </w:r>
      </w:del>
      <w:ins w:id="244" w:author="cmcc" w:date="2024-01-10T10:18:27Z">
        <w:r>
          <w:rPr>
            <w:rFonts w:hint="eastAsia"/>
            <w:bCs/>
            <w:szCs w:val="21"/>
            <w:highlight w:val="yellow"/>
            <w:lang w:val="en-US" w:eastAsia="zh-CN"/>
            <w:rPrChange w:id="245" w:author="cmcc" w:date="2024-01-10T10:18:34Z">
              <w:rPr>
                <w:rFonts w:hint="eastAsia"/>
                <w:bCs/>
                <w:szCs w:val="21"/>
                <w:highlight w:val="none"/>
                <w:lang w:val="en-US" w:eastAsia="zh-CN"/>
              </w:rPr>
            </w:rPrChange>
          </w:rPr>
          <w:t>[</w:t>
        </w:r>
      </w:ins>
      <w:ins w:id="246" w:author="cmcc" w:date="2024-01-10T16:00:05Z">
        <w:r>
          <w:rPr>
            <w:rFonts w:hint="eastAsia"/>
            <w:bCs/>
            <w:szCs w:val="21"/>
            <w:highlight w:val="yellow"/>
            <w:lang w:val="en-US" w:eastAsia="zh-CN"/>
          </w:rPr>
          <w:t>6</w:t>
        </w:r>
      </w:ins>
      <w:ins w:id="247" w:author="cmcc" w:date="2024-01-10T10:18:27Z">
        <w:r>
          <w:rPr>
            <w:rFonts w:hint="eastAsia"/>
            <w:bCs/>
            <w:szCs w:val="21"/>
            <w:highlight w:val="yellow"/>
            <w:lang w:val="en-US" w:eastAsia="zh-CN"/>
            <w:rPrChange w:id="248" w:author="cmcc" w:date="2024-01-10T10:18:34Z">
              <w:rPr>
                <w:rFonts w:hint="eastAsia"/>
                <w:bCs/>
                <w:szCs w:val="21"/>
                <w:highlight w:val="none"/>
                <w:lang w:val="en-US" w:eastAsia="zh-CN"/>
              </w:rPr>
            </w:rPrChange>
          </w:rPr>
          <w:t>]</w:t>
        </w:r>
      </w:ins>
      <w:r>
        <w:rPr>
          <w:rFonts w:hint="eastAsia"/>
          <w:bCs/>
          <w:szCs w:val="21"/>
          <w:highlight w:val="none"/>
        </w:rPr>
        <w:t>中</w:t>
      </w:r>
      <w:del w:id="249" w:author="cmcc" w:date="2024-01-10T14:58:54Z">
        <w:r>
          <w:rPr>
            <w:rFonts w:hint="eastAsia"/>
            <w:bCs/>
            <w:szCs w:val="21"/>
            <w:highlight w:val="none"/>
          </w:rPr>
          <w:delText>得到了进一步的探讨，该文</w:delText>
        </w:r>
      </w:del>
      <w:r>
        <w:rPr>
          <w:rFonts w:hint="eastAsia"/>
          <w:bCs/>
          <w:szCs w:val="21"/>
          <w:highlight w:val="none"/>
        </w:rPr>
        <w:t>研究了不同天线倾角下高LOS概率</w:t>
      </w:r>
      <w:ins w:id="250" w:author="cmcc" w:date="2024-01-10T10:19:15Z">
        <w:r>
          <w:rPr>
            <w:rFonts w:hint="eastAsia"/>
            <w:bCs/>
            <w:szCs w:val="21"/>
            <w:highlight w:val="none"/>
            <w:lang w:val="en-US" w:eastAsia="zh-CN"/>
          </w:rPr>
          <w:t>下</w:t>
        </w:r>
      </w:ins>
      <w:ins w:id="251" w:author="cmcc" w:date="2024-01-10T14:59:03Z">
        <w:r>
          <w:rPr>
            <w:rFonts w:hint="eastAsia"/>
            <w:bCs/>
            <w:szCs w:val="21"/>
            <w:highlight w:val="none"/>
            <w:lang w:val="en-US" w:eastAsia="zh-CN"/>
          </w:rPr>
          <w:t>的</w:t>
        </w:r>
      </w:ins>
      <w:ins w:id="252" w:author="cmcc" w:date="2024-01-10T14:59:04Z">
        <w:r>
          <w:rPr>
            <w:rFonts w:hint="eastAsia"/>
            <w:bCs/>
            <w:szCs w:val="21"/>
            <w:highlight w:val="none"/>
            <w:lang w:val="en-US" w:eastAsia="zh-CN"/>
          </w:rPr>
          <w:t>覆盖</w:t>
        </w:r>
      </w:ins>
      <w:ins w:id="253" w:author="cmcc" w:date="2024-01-10T14:59:05Z">
        <w:r>
          <w:rPr>
            <w:rFonts w:hint="eastAsia"/>
            <w:bCs/>
            <w:szCs w:val="21"/>
            <w:highlight w:val="none"/>
            <w:lang w:val="en-US" w:eastAsia="zh-CN"/>
          </w:rPr>
          <w:t>对</w:t>
        </w:r>
      </w:ins>
      <w:ins w:id="254" w:author="cmcc" w:date="2024-01-10T10:19:16Z">
        <w:r>
          <w:rPr>
            <w:rFonts w:hint="eastAsia"/>
            <w:bCs/>
            <w:szCs w:val="21"/>
            <w:highlight w:val="none"/>
            <w:lang w:val="en-US" w:eastAsia="zh-CN"/>
          </w:rPr>
          <w:t>干扰的</w:t>
        </w:r>
      </w:ins>
      <w:del w:id="255" w:author="cmcc" w:date="2024-01-10T10:19:14Z">
        <w:r>
          <w:rPr>
            <w:rFonts w:hint="eastAsia"/>
            <w:bCs/>
            <w:szCs w:val="21"/>
            <w:highlight w:val="none"/>
          </w:rPr>
          <w:delText>的</w:delText>
        </w:r>
      </w:del>
      <w:ins w:id="256" w:author="cmcc" w:date="2024-01-10T14:59:08Z">
        <w:r>
          <w:rPr>
            <w:rFonts w:hint="eastAsia"/>
            <w:bCs/>
            <w:szCs w:val="21"/>
            <w:highlight w:val="none"/>
            <w:lang w:val="en-US" w:eastAsia="zh-CN"/>
          </w:rPr>
          <w:t>影响</w:t>
        </w:r>
      </w:ins>
      <w:ins w:id="257" w:author="cmcc" w:date="2024-01-10T14:59:10Z">
        <w:r>
          <w:rPr>
            <w:rFonts w:hint="eastAsia"/>
            <w:bCs/>
            <w:szCs w:val="21"/>
            <w:highlight w:val="none"/>
            <w:lang w:val="en-US" w:eastAsia="zh-CN"/>
          </w:rPr>
          <w:t>，</w:t>
        </w:r>
      </w:ins>
      <w:ins w:id="258" w:author="李新" w:date="2024-01-12T09:51:31Z">
        <w:r>
          <w:rPr>
            <w:rFonts w:hint="eastAsia"/>
            <w:bCs/>
            <w:szCs w:val="21"/>
            <w:highlight w:val="none"/>
            <w:lang w:val="en-US" w:eastAsia="zh-CN"/>
          </w:rPr>
          <w:t>以</w:t>
        </w:r>
      </w:ins>
      <w:ins w:id="259" w:author="cmcc" w:date="2024-01-10T14:59:12Z">
        <w:r>
          <w:rPr>
            <w:rFonts w:hint="eastAsia"/>
            <w:bCs/>
            <w:szCs w:val="21"/>
            <w:highlight w:val="none"/>
            <w:lang w:val="en-US" w:eastAsia="zh-CN"/>
          </w:rPr>
          <w:t>寻找</w:t>
        </w:r>
      </w:ins>
      <w:ins w:id="260" w:author="cmcc" w:date="2024-01-10T14:59:14Z">
        <w:r>
          <w:rPr>
            <w:rFonts w:hint="eastAsia"/>
            <w:bCs/>
            <w:szCs w:val="21"/>
            <w:highlight w:val="none"/>
            <w:lang w:val="en-US" w:eastAsia="zh-CN"/>
          </w:rPr>
          <w:t>最优</w:t>
        </w:r>
      </w:ins>
      <w:ins w:id="261" w:author="cmcc" w:date="2024-01-10T14:59:15Z">
        <w:r>
          <w:rPr>
            <w:rFonts w:hint="eastAsia"/>
            <w:bCs/>
            <w:szCs w:val="21"/>
            <w:highlight w:val="none"/>
            <w:lang w:val="en-US" w:eastAsia="zh-CN"/>
          </w:rPr>
          <w:t>的</w:t>
        </w:r>
      </w:ins>
      <w:ins w:id="262" w:author="cmcc" w:date="2024-01-10T14:59:16Z">
        <w:r>
          <w:rPr>
            <w:rFonts w:hint="eastAsia"/>
            <w:bCs/>
            <w:szCs w:val="21"/>
            <w:highlight w:val="none"/>
            <w:lang w:val="en-US" w:eastAsia="zh-CN"/>
          </w:rPr>
          <w:t>倾角</w:t>
        </w:r>
      </w:ins>
      <w:del w:id="263" w:author="cmcc" w:date="2024-01-10T14:59:07Z">
        <w:r>
          <w:rPr>
            <w:rFonts w:hint="eastAsia"/>
            <w:bCs/>
            <w:szCs w:val="21"/>
            <w:highlight w:val="none"/>
          </w:rPr>
          <w:delText>变化</w:delText>
        </w:r>
      </w:del>
      <w:r>
        <w:rPr>
          <w:rFonts w:hint="eastAsia"/>
          <w:bCs/>
          <w:szCs w:val="21"/>
          <w:highlight w:val="none"/>
        </w:rPr>
        <w:t>。</w:t>
      </w:r>
      <w:r>
        <w:rPr>
          <w:rFonts w:hint="eastAsia"/>
          <w:bCs/>
          <w:strike/>
          <w:szCs w:val="21"/>
          <w:highlight w:val="none"/>
          <w:rPrChange w:id="264" w:author="陈蔚燕" w:date="2024-01-16T22:36:14Z">
            <w:rPr>
              <w:rFonts w:hint="eastAsia"/>
              <w:bCs/>
              <w:szCs w:val="21"/>
              <w:highlight w:val="none"/>
            </w:rPr>
          </w:rPrChange>
        </w:rPr>
        <w:t>文献</w:t>
      </w:r>
      <w:del w:id="265" w:author="cmcc" w:date="2024-01-10T10:19:19Z">
        <w:r>
          <w:rPr>
            <w:rFonts w:hint="eastAsia"/>
            <w:bCs/>
            <w:strike/>
            <w:szCs w:val="21"/>
            <w:highlight w:val="yellow"/>
            <w:lang w:val="en-US" w:eastAsia="zh-CN"/>
            <w:rPrChange w:id="266" w:author="陈蔚燕" w:date="2024-01-16T22:36:14Z">
              <w:rPr>
                <w:rFonts w:hint="eastAsia"/>
                <w:bCs/>
                <w:szCs w:val="21"/>
                <w:highlight w:val="none"/>
                <w:lang w:val="en-US" w:eastAsia="zh-CN"/>
              </w:rPr>
            </w:rPrChange>
          </w:rPr>
          <w:delText>6</w:delText>
        </w:r>
      </w:del>
      <w:ins w:id="267" w:author="cmcc" w:date="2024-01-10T10:19:22Z">
        <w:r>
          <w:rPr>
            <w:rFonts w:hint="eastAsia"/>
            <w:bCs/>
            <w:strike/>
            <w:szCs w:val="21"/>
            <w:highlight w:val="yellow"/>
            <w:lang w:val="en-US" w:eastAsia="zh-CN"/>
            <w:rPrChange w:id="268" w:author="陈蔚燕" w:date="2024-01-16T22:36:14Z">
              <w:rPr>
                <w:rFonts w:hint="eastAsia"/>
                <w:bCs/>
                <w:szCs w:val="21"/>
                <w:highlight w:val="none"/>
                <w:lang w:val="en-US" w:eastAsia="zh-CN"/>
              </w:rPr>
            </w:rPrChange>
          </w:rPr>
          <w:t>[</w:t>
        </w:r>
      </w:ins>
      <w:ins w:id="269" w:author="cmcc" w:date="2024-01-10T16:00:06Z">
        <w:r>
          <w:rPr>
            <w:rFonts w:hint="eastAsia"/>
            <w:bCs/>
            <w:strike/>
            <w:szCs w:val="21"/>
            <w:highlight w:val="yellow"/>
            <w:lang w:val="en-US" w:eastAsia="zh-CN"/>
            <w:rPrChange w:id="270" w:author="陈蔚燕" w:date="2024-01-16T22:36:14Z">
              <w:rPr>
                <w:rFonts w:hint="eastAsia"/>
                <w:bCs/>
                <w:szCs w:val="21"/>
                <w:highlight w:val="yellow"/>
                <w:lang w:val="en-US" w:eastAsia="zh-CN"/>
              </w:rPr>
            </w:rPrChange>
          </w:rPr>
          <w:t>7</w:t>
        </w:r>
      </w:ins>
      <w:ins w:id="271" w:author="cmcc" w:date="2024-01-10T10:19:22Z">
        <w:r>
          <w:rPr>
            <w:rFonts w:hint="eastAsia"/>
            <w:bCs/>
            <w:strike/>
            <w:szCs w:val="21"/>
            <w:highlight w:val="yellow"/>
            <w:lang w:val="en-US" w:eastAsia="zh-CN"/>
            <w:rPrChange w:id="272" w:author="陈蔚燕" w:date="2024-01-16T22:36:14Z">
              <w:rPr>
                <w:rFonts w:hint="eastAsia"/>
                <w:bCs/>
                <w:szCs w:val="21"/>
                <w:highlight w:val="none"/>
                <w:lang w:val="en-US" w:eastAsia="zh-CN"/>
              </w:rPr>
            </w:rPrChange>
          </w:rPr>
          <w:t>]</w:t>
        </w:r>
      </w:ins>
      <w:ins w:id="273" w:author="cmcc" w:date="2024-01-10T10:19:34Z">
        <w:r>
          <w:rPr>
            <w:rFonts w:hint="eastAsia"/>
            <w:bCs/>
            <w:strike/>
            <w:szCs w:val="21"/>
            <w:highlight w:val="yellow"/>
            <w:lang w:val="en-US" w:eastAsia="zh-CN"/>
            <w:rPrChange w:id="274" w:author="陈蔚燕" w:date="2024-01-16T22:36:14Z">
              <w:rPr>
                <w:rFonts w:hint="eastAsia"/>
                <w:bCs/>
                <w:szCs w:val="21"/>
                <w:highlight w:val="yellow"/>
                <w:lang w:val="en-US" w:eastAsia="zh-CN"/>
              </w:rPr>
            </w:rPrChange>
          </w:rPr>
          <w:t>还</w:t>
        </w:r>
      </w:ins>
      <w:r>
        <w:rPr>
          <w:rFonts w:hint="eastAsia"/>
          <w:bCs/>
          <w:strike/>
          <w:szCs w:val="21"/>
          <w:highlight w:val="none"/>
          <w:lang w:val="en-US" w:eastAsia="zh-CN"/>
          <w:rPrChange w:id="275" w:author="陈蔚燕" w:date="2024-01-16T22:36:14Z">
            <w:rPr>
              <w:rFonts w:hint="eastAsia"/>
              <w:bCs/>
              <w:szCs w:val="21"/>
              <w:highlight w:val="none"/>
              <w:lang w:val="en-US" w:eastAsia="zh-CN"/>
            </w:rPr>
          </w:rPrChange>
        </w:rPr>
        <w:t>研究</w:t>
      </w:r>
      <w:r>
        <w:rPr>
          <w:rFonts w:hint="eastAsia"/>
          <w:bCs/>
          <w:strike/>
          <w:szCs w:val="21"/>
          <w:highlight w:val="none"/>
          <w:rPrChange w:id="276" w:author="陈蔚燕" w:date="2024-01-16T22:36:14Z">
            <w:rPr>
              <w:rFonts w:hint="eastAsia"/>
              <w:bCs/>
              <w:szCs w:val="21"/>
              <w:highlight w:val="none"/>
            </w:rPr>
          </w:rPrChange>
        </w:rPr>
        <w:t>了强干扰对无人机安全性的潜在影响。</w:t>
      </w:r>
      <w:r>
        <w:rPr>
          <w:rFonts w:hint="eastAsia"/>
          <w:bCs/>
          <w:szCs w:val="21"/>
          <w:highlight w:val="yellow"/>
        </w:rPr>
        <w:t>文献</w:t>
      </w:r>
      <w:del w:id="277" w:author="cmcc" w:date="2024-01-10T10:19:38Z">
        <w:r>
          <w:rPr>
            <w:rFonts w:hint="eastAsia"/>
            <w:bCs/>
            <w:szCs w:val="21"/>
            <w:highlight w:val="yellow"/>
            <w:lang w:val="en-US" w:eastAsia="zh-CN"/>
          </w:rPr>
          <w:delText>7</w:delText>
        </w:r>
      </w:del>
      <w:ins w:id="278" w:author="cmcc" w:date="2024-01-10T10:19:40Z">
        <w:r>
          <w:rPr>
            <w:rFonts w:hint="eastAsia"/>
            <w:bCs/>
            <w:szCs w:val="21"/>
            <w:highlight w:val="yellow"/>
            <w:lang w:val="en-US" w:eastAsia="zh-CN"/>
          </w:rPr>
          <w:t>[</w:t>
        </w:r>
      </w:ins>
      <w:ins w:id="279" w:author="cmcc" w:date="2024-01-10T16:00:12Z">
        <w:r>
          <w:rPr>
            <w:rFonts w:hint="eastAsia"/>
            <w:bCs/>
            <w:szCs w:val="21"/>
            <w:highlight w:val="yellow"/>
            <w:lang w:val="en-US" w:eastAsia="zh-CN"/>
          </w:rPr>
          <w:t>8</w:t>
        </w:r>
      </w:ins>
      <w:ins w:id="280" w:author="cmcc" w:date="2024-01-10T10:19:40Z">
        <w:r>
          <w:rPr>
            <w:rFonts w:hint="eastAsia"/>
            <w:bCs/>
            <w:szCs w:val="21"/>
            <w:highlight w:val="yellow"/>
            <w:lang w:val="en-US" w:eastAsia="zh-CN"/>
          </w:rPr>
          <w:t>]</w:t>
        </w:r>
      </w:ins>
      <w:r>
        <w:rPr>
          <w:rFonts w:hint="eastAsia"/>
          <w:bCs/>
          <w:szCs w:val="21"/>
          <w:highlight w:val="yellow"/>
          <w:lang w:val="en-US" w:eastAsia="zh-CN"/>
        </w:rPr>
        <w:t>评估了不同信道模型下的干扰性能</w:t>
      </w:r>
      <w:r>
        <w:rPr>
          <w:rFonts w:hint="eastAsia"/>
          <w:bCs/>
          <w:szCs w:val="21"/>
          <w:highlight w:val="yellow"/>
          <w:lang w:eastAsia="zh-CN"/>
        </w:rPr>
        <w:t>。</w:t>
      </w:r>
      <w:r>
        <w:rPr>
          <w:rFonts w:hint="eastAsia"/>
          <w:bCs/>
          <w:szCs w:val="21"/>
          <w:highlight w:val="none"/>
        </w:rPr>
        <w:t>文献</w:t>
      </w:r>
      <w:del w:id="281" w:author="cmcc" w:date="2024-01-10T10:19:49Z">
        <w:r>
          <w:rPr>
            <w:rFonts w:hint="default"/>
            <w:bCs/>
            <w:szCs w:val="21"/>
            <w:highlight w:val="yellow"/>
            <w:lang w:val="en-US" w:eastAsia="zh-CN"/>
            <w:rPrChange w:id="282" w:author="cmcc" w:date="2024-01-10T10:19:58Z">
              <w:rPr>
                <w:rFonts w:hint="default"/>
                <w:bCs/>
                <w:szCs w:val="21"/>
                <w:highlight w:val="none"/>
                <w:lang w:val="en-US" w:eastAsia="zh-CN"/>
              </w:rPr>
            </w:rPrChange>
          </w:rPr>
          <w:delText>15</w:delText>
        </w:r>
      </w:del>
      <w:del w:id="283" w:author="cmcc" w:date="2024-02-02T17:25:45Z">
        <w:r>
          <w:rPr>
            <w:rFonts w:hint="eastAsia"/>
            <w:bCs/>
            <w:szCs w:val="21"/>
            <w:highlight w:val="yellow"/>
            <w:rPrChange w:id="284" w:author="cmcc" w:date="2024-01-10T10:19:58Z">
              <w:rPr>
                <w:rFonts w:hint="eastAsia"/>
                <w:bCs/>
                <w:szCs w:val="21"/>
                <w:highlight w:val="none"/>
              </w:rPr>
            </w:rPrChange>
          </w:rPr>
          <w:delText>和</w:delText>
        </w:r>
      </w:del>
      <w:ins w:id="286" w:author="cmcc" w:date="2024-01-10T10:19:52Z">
        <w:r>
          <w:rPr>
            <w:rFonts w:hint="eastAsia"/>
            <w:bCs/>
            <w:szCs w:val="21"/>
            <w:highlight w:val="yellow"/>
            <w:lang w:val="en-US" w:eastAsia="zh-CN"/>
            <w:rPrChange w:id="287" w:author="cmcc" w:date="2024-01-10T10:19:58Z">
              <w:rPr>
                <w:rFonts w:hint="eastAsia"/>
                <w:bCs/>
                <w:szCs w:val="21"/>
                <w:highlight w:val="none"/>
                <w:lang w:val="en-US" w:eastAsia="zh-CN"/>
              </w:rPr>
            </w:rPrChange>
          </w:rPr>
          <w:t>[</w:t>
        </w:r>
      </w:ins>
      <w:ins w:id="288" w:author="cmcc" w:date="2024-02-02T17:25:50Z">
        <w:r>
          <w:rPr>
            <w:rFonts w:hint="eastAsia"/>
            <w:bCs/>
            <w:szCs w:val="21"/>
            <w:highlight w:val="yellow"/>
            <w:lang w:val="en-US" w:eastAsia="zh-CN"/>
          </w:rPr>
          <w:t>9</w:t>
        </w:r>
      </w:ins>
      <w:ins w:id="289" w:author="cmcc" w:date="2024-01-10T10:19:52Z">
        <w:r>
          <w:rPr>
            <w:rFonts w:hint="eastAsia"/>
            <w:bCs/>
            <w:szCs w:val="21"/>
            <w:highlight w:val="yellow"/>
            <w:lang w:val="en-US" w:eastAsia="zh-CN"/>
            <w:rPrChange w:id="290" w:author="cmcc" w:date="2024-01-10T10:19:58Z">
              <w:rPr>
                <w:rFonts w:hint="eastAsia"/>
                <w:bCs/>
                <w:szCs w:val="21"/>
                <w:highlight w:val="none"/>
                <w:lang w:val="en-US" w:eastAsia="zh-CN"/>
              </w:rPr>
            </w:rPrChange>
          </w:rPr>
          <w:t>]</w:t>
        </w:r>
      </w:ins>
      <w:del w:id="291" w:author="cmcc" w:date="2024-01-10T10:19:51Z">
        <w:r>
          <w:rPr>
            <w:rFonts w:hint="eastAsia"/>
            <w:bCs/>
            <w:szCs w:val="21"/>
            <w:highlight w:val="none"/>
          </w:rPr>
          <w:delText>x</w:delText>
        </w:r>
      </w:del>
      <w:r>
        <w:rPr>
          <w:rFonts w:hint="eastAsia"/>
          <w:bCs/>
          <w:szCs w:val="21"/>
          <w:highlight w:val="none"/>
          <w:lang w:val="en-US" w:eastAsia="zh-CN"/>
        </w:rPr>
        <w:t>研究</w:t>
      </w:r>
      <w:r>
        <w:rPr>
          <w:rFonts w:hint="eastAsia"/>
          <w:bCs/>
          <w:szCs w:val="21"/>
          <w:highlight w:val="none"/>
        </w:rPr>
        <w:t>了</w:t>
      </w:r>
      <w:r>
        <w:rPr>
          <w:rFonts w:hint="eastAsia"/>
          <w:bCs/>
          <w:szCs w:val="21"/>
          <w:highlight w:val="none"/>
          <w:lang w:val="en-US" w:eastAsia="zh-CN"/>
        </w:rPr>
        <w:t>低空天线下倾组网场景的下行</w:t>
      </w:r>
      <w:r>
        <w:rPr>
          <w:rFonts w:hint="eastAsia"/>
          <w:bCs/>
          <w:szCs w:val="21"/>
          <w:highlight w:val="none"/>
        </w:rPr>
        <w:t>信号干扰噪声比</w:t>
      </w:r>
      <w:ins w:id="292" w:author="陈蔚燕" w:date="2024-01-16T22:36:33Z">
        <w:r>
          <w:rPr>
            <w:rFonts w:hint="eastAsia"/>
            <w:bCs/>
            <w:szCs w:val="21"/>
            <w:highlight w:val="none"/>
          </w:rPr>
          <w:t>（Signal to Interference plus Noise Ratio</w:t>
        </w:r>
      </w:ins>
      <w:ins w:id="293" w:author="陈蔚燕" w:date="2024-01-16T22:36:33Z">
        <w:r>
          <w:rPr>
            <w:rFonts w:hint="eastAsia"/>
            <w:bCs/>
            <w:szCs w:val="21"/>
            <w:highlight w:val="none"/>
            <w:lang w:eastAsia="zh-CN"/>
          </w:rPr>
          <w:t>，</w:t>
        </w:r>
      </w:ins>
      <w:ins w:id="294" w:author="陈蔚燕" w:date="2024-01-16T22:36:33Z">
        <w:r>
          <w:rPr>
            <w:rFonts w:hint="eastAsia"/>
            <w:bCs/>
            <w:szCs w:val="21"/>
            <w:highlight w:val="none"/>
          </w:rPr>
          <w:t>SINR）</w:t>
        </w:r>
      </w:ins>
      <w:del w:id="295" w:author="陈蔚燕" w:date="2024-01-16T22:36:33Z">
        <w:r>
          <w:rPr>
            <w:rFonts w:hint="eastAsia"/>
            <w:bCs/>
            <w:szCs w:val="21"/>
            <w:highlight w:val="none"/>
          </w:rPr>
          <w:delText>（SINR）</w:delText>
        </w:r>
      </w:del>
      <w:r>
        <w:rPr>
          <w:rFonts w:hint="eastAsia"/>
          <w:bCs/>
          <w:szCs w:val="21"/>
          <w:highlight w:val="none"/>
        </w:rPr>
        <w:t>的计算，</w:t>
      </w:r>
      <w:r>
        <w:rPr>
          <w:rFonts w:hint="eastAsia"/>
          <w:bCs/>
          <w:szCs w:val="21"/>
          <w:highlight w:val="none"/>
          <w:lang w:val="en-US" w:eastAsia="zh-CN"/>
        </w:rPr>
        <w:t>文献</w:t>
      </w:r>
      <w:del w:id="296" w:author="cmcc" w:date="2024-01-10T10:20:06Z">
        <w:r>
          <w:rPr>
            <w:rFonts w:hint="default"/>
            <w:bCs/>
            <w:szCs w:val="21"/>
            <w:highlight w:val="yellow"/>
            <w:lang w:val="en-US" w:eastAsia="zh-CN"/>
            <w:rPrChange w:id="297" w:author="cmcc" w:date="2024-01-10T10:20:12Z">
              <w:rPr>
                <w:rFonts w:hint="default"/>
                <w:bCs/>
                <w:szCs w:val="21"/>
                <w:highlight w:val="none"/>
                <w:lang w:val="en-US" w:eastAsia="zh-CN"/>
              </w:rPr>
            </w:rPrChange>
          </w:rPr>
          <w:delText>xx</w:delText>
        </w:r>
      </w:del>
      <w:ins w:id="298" w:author="cmcc" w:date="2024-01-10T10:20:06Z">
        <w:r>
          <w:rPr>
            <w:rFonts w:hint="eastAsia"/>
            <w:bCs/>
            <w:szCs w:val="21"/>
            <w:highlight w:val="yellow"/>
            <w:lang w:val="en-US" w:eastAsia="zh-CN"/>
            <w:rPrChange w:id="299" w:author="cmcc" w:date="2024-01-10T10:20:12Z">
              <w:rPr>
                <w:rFonts w:hint="eastAsia"/>
                <w:bCs/>
                <w:szCs w:val="21"/>
                <w:highlight w:val="none"/>
                <w:lang w:val="en-US" w:eastAsia="zh-CN"/>
              </w:rPr>
            </w:rPrChange>
          </w:rPr>
          <w:t>[</w:t>
        </w:r>
      </w:ins>
      <w:ins w:id="300" w:author="cmcc" w:date="2024-01-10T10:20:07Z">
        <w:r>
          <w:rPr>
            <w:rFonts w:hint="eastAsia"/>
            <w:bCs/>
            <w:szCs w:val="21"/>
            <w:highlight w:val="yellow"/>
            <w:lang w:val="en-US" w:eastAsia="zh-CN"/>
            <w:rPrChange w:id="301" w:author="cmcc" w:date="2024-01-10T10:20:12Z">
              <w:rPr>
                <w:rFonts w:hint="eastAsia"/>
                <w:bCs/>
                <w:szCs w:val="21"/>
                <w:highlight w:val="none"/>
                <w:lang w:val="en-US" w:eastAsia="zh-CN"/>
              </w:rPr>
            </w:rPrChange>
          </w:rPr>
          <w:t>1</w:t>
        </w:r>
      </w:ins>
      <w:ins w:id="302" w:author="cmcc" w:date="2024-02-02T17:25:52Z">
        <w:r>
          <w:rPr>
            <w:rFonts w:hint="eastAsia"/>
            <w:bCs/>
            <w:szCs w:val="21"/>
            <w:highlight w:val="yellow"/>
            <w:lang w:val="en-US" w:eastAsia="zh-CN"/>
          </w:rPr>
          <w:t>0</w:t>
        </w:r>
      </w:ins>
      <w:ins w:id="303" w:author="cmcc" w:date="2024-01-10T10:20:06Z">
        <w:r>
          <w:rPr>
            <w:rFonts w:hint="eastAsia"/>
            <w:bCs/>
            <w:szCs w:val="21"/>
            <w:highlight w:val="yellow"/>
            <w:lang w:val="en-US" w:eastAsia="zh-CN"/>
            <w:rPrChange w:id="304" w:author="cmcc" w:date="2024-01-10T10:20:12Z">
              <w:rPr>
                <w:rFonts w:hint="eastAsia"/>
                <w:bCs/>
                <w:szCs w:val="21"/>
                <w:highlight w:val="none"/>
                <w:lang w:val="en-US" w:eastAsia="zh-CN"/>
              </w:rPr>
            </w:rPrChange>
          </w:rPr>
          <w:t>]</w:t>
        </w:r>
      </w:ins>
      <w:r>
        <w:rPr>
          <w:rFonts w:hint="eastAsia"/>
          <w:bCs/>
          <w:szCs w:val="21"/>
          <w:highlight w:val="none"/>
          <w:lang w:val="en-US" w:eastAsia="zh-CN"/>
        </w:rPr>
        <w:t>推导了</w:t>
      </w:r>
      <w:r>
        <w:rPr>
          <w:rFonts w:hint="eastAsia" w:cs="Times New Roman"/>
          <w:bCs/>
          <w:sz w:val="21"/>
          <w:szCs w:val="21"/>
          <w:highlight w:val="none"/>
          <w:lang w:val="en-US" w:eastAsia="zh-CN"/>
        </w:rPr>
        <w:t>低空天线上倾场景下的</w:t>
      </w:r>
      <w:commentRangeStart w:id="2"/>
      <w:r>
        <w:rPr>
          <w:rFonts w:hint="eastAsia" w:cs="Times New Roman"/>
          <w:bCs/>
          <w:sz w:val="21"/>
          <w:szCs w:val="21"/>
          <w:highlight w:val="none"/>
          <w:lang w:val="en-US" w:eastAsia="zh-CN"/>
        </w:rPr>
        <w:t>SIR</w:t>
      </w:r>
      <w:commentRangeEnd w:id="2"/>
      <w:r>
        <w:commentReference w:id="2"/>
      </w:r>
      <w:r>
        <w:rPr>
          <w:rFonts w:hint="eastAsia" w:cs="Times New Roman"/>
          <w:bCs/>
          <w:sz w:val="21"/>
          <w:szCs w:val="21"/>
          <w:highlight w:val="none"/>
          <w:lang w:val="en-US" w:eastAsia="zh-CN"/>
        </w:rPr>
        <w:t>的公式。但文献</w:t>
      </w:r>
      <w:del w:id="305" w:author="cmcc" w:date="2024-01-10T10:20:17Z">
        <w:r>
          <w:rPr>
            <w:rFonts w:hint="default" w:cs="Times New Roman"/>
            <w:bCs/>
            <w:sz w:val="21"/>
            <w:szCs w:val="21"/>
            <w:highlight w:val="none"/>
            <w:lang w:val="en-US" w:eastAsia="zh-CN"/>
          </w:rPr>
          <w:delText>15、x、XX</w:delText>
        </w:r>
      </w:del>
      <w:ins w:id="306" w:author="cmcc" w:date="2024-01-10T10:20:29Z">
        <w:r>
          <w:rPr>
            <w:rFonts w:hint="eastAsia" w:cs="Times New Roman"/>
            <w:bCs/>
            <w:sz w:val="21"/>
            <w:szCs w:val="21"/>
            <w:highlight w:val="none"/>
            <w:lang w:val="en-US" w:eastAsia="zh-CN"/>
          </w:rPr>
          <w:t>[</w:t>
        </w:r>
      </w:ins>
      <w:ins w:id="307" w:author="cmcc" w:date="2024-01-10T10:20:34Z">
        <w:r>
          <w:rPr>
            <w:rFonts w:hint="eastAsia" w:cs="Times New Roman"/>
            <w:bCs/>
            <w:sz w:val="21"/>
            <w:szCs w:val="21"/>
            <w:highlight w:val="none"/>
            <w:lang w:val="en-US" w:eastAsia="zh-CN"/>
          </w:rPr>
          <w:t>9</w:t>
        </w:r>
      </w:ins>
      <w:ins w:id="308" w:author="cmcc" w:date="2024-01-10T10:20:29Z">
        <w:r>
          <w:rPr>
            <w:rFonts w:hint="eastAsia" w:cs="Times New Roman"/>
            <w:bCs/>
            <w:sz w:val="21"/>
            <w:szCs w:val="21"/>
            <w:highlight w:val="none"/>
            <w:lang w:val="en-US" w:eastAsia="zh-CN"/>
          </w:rPr>
          <w:t>]</w:t>
        </w:r>
      </w:ins>
      <w:ins w:id="309" w:author="cmcc" w:date="2024-01-10T10:20:32Z">
        <w:r>
          <w:rPr>
            <w:rFonts w:hint="eastAsia" w:cs="Times New Roman"/>
            <w:bCs/>
            <w:sz w:val="21"/>
            <w:szCs w:val="21"/>
            <w:highlight w:val="none"/>
            <w:lang w:val="en-US" w:eastAsia="zh-CN"/>
          </w:rPr>
          <w:t>、</w:t>
        </w:r>
      </w:ins>
      <w:ins w:id="310" w:author="cmcc" w:date="2024-01-10T10:20:30Z">
        <w:r>
          <w:rPr>
            <w:rFonts w:hint="eastAsia" w:cs="Times New Roman"/>
            <w:bCs/>
            <w:sz w:val="21"/>
            <w:szCs w:val="21"/>
            <w:highlight w:val="none"/>
            <w:lang w:val="en-US" w:eastAsia="zh-CN"/>
          </w:rPr>
          <w:t>[</w:t>
        </w:r>
      </w:ins>
      <w:ins w:id="311" w:author="cmcc" w:date="2024-01-10T10:20:36Z">
        <w:r>
          <w:rPr>
            <w:rFonts w:hint="eastAsia" w:cs="Times New Roman"/>
            <w:bCs/>
            <w:sz w:val="21"/>
            <w:szCs w:val="21"/>
            <w:highlight w:val="none"/>
            <w:lang w:val="en-US" w:eastAsia="zh-CN"/>
          </w:rPr>
          <w:t>10</w:t>
        </w:r>
      </w:ins>
      <w:ins w:id="312" w:author="cmcc" w:date="2024-01-10T10:20:30Z">
        <w:r>
          <w:rPr>
            <w:rFonts w:hint="eastAsia" w:cs="Times New Roman"/>
            <w:bCs/>
            <w:sz w:val="21"/>
            <w:szCs w:val="21"/>
            <w:highlight w:val="none"/>
            <w:lang w:val="en-US" w:eastAsia="zh-CN"/>
          </w:rPr>
          <w:t>]</w:t>
        </w:r>
      </w:ins>
      <w:r>
        <w:rPr>
          <w:rFonts w:hint="eastAsia" w:cs="Times New Roman"/>
          <w:bCs/>
          <w:sz w:val="21"/>
          <w:szCs w:val="21"/>
          <w:highlight w:val="none"/>
          <w:lang w:val="en-US" w:eastAsia="zh-CN"/>
        </w:rPr>
        <w:t>，均</w:t>
      </w:r>
      <w:r>
        <w:rPr>
          <w:rFonts w:hint="eastAsia"/>
          <w:highlight w:val="none"/>
          <w:lang w:val="en-US" w:eastAsia="zh-CN"/>
        </w:rPr>
        <w:t>未考虑不同高度的分层特性对干扰的影响，</w:t>
      </w:r>
      <w:r>
        <w:rPr>
          <w:rFonts w:hint="eastAsia" w:cs="Times New Roman"/>
          <w:bCs/>
          <w:sz w:val="21"/>
          <w:szCs w:val="21"/>
          <w:highlight w:val="none"/>
          <w:lang w:val="en-US" w:eastAsia="zh-CN"/>
        </w:rPr>
        <w:t>未给出</w:t>
      </w:r>
      <w:r>
        <w:rPr>
          <w:rFonts w:hint="eastAsia"/>
          <w:bCs/>
          <w:szCs w:val="21"/>
          <w:highlight w:val="none"/>
          <w:lang w:val="en-US" w:eastAsia="zh-CN"/>
        </w:rPr>
        <w:t>组网场景的干扰</w:t>
      </w:r>
      <w:r>
        <w:rPr>
          <w:rFonts w:hint="eastAsia"/>
          <w:bCs/>
          <w:szCs w:val="21"/>
          <w:highlight w:val="none"/>
        </w:rPr>
        <w:t>邻区集合</w:t>
      </w:r>
      <w:r>
        <w:rPr>
          <w:rFonts w:hint="eastAsia"/>
          <w:bCs/>
          <w:szCs w:val="21"/>
          <w:highlight w:val="none"/>
          <w:lang w:eastAsia="zh-CN"/>
        </w:rPr>
        <w:t>，</w:t>
      </w:r>
      <w:r>
        <w:rPr>
          <w:rFonts w:hint="eastAsia"/>
          <w:bCs/>
          <w:szCs w:val="21"/>
          <w:highlight w:val="none"/>
          <w:lang w:val="en-US" w:eastAsia="zh-CN"/>
        </w:rPr>
        <w:t>无法准确预测干扰。</w:t>
      </w:r>
      <w:del w:id="313" w:author="cmcc" w:date="2024-01-10T10:23:42Z">
        <w:r>
          <w:rPr>
            <w:rFonts w:hint="eastAsia"/>
            <w:bCs/>
            <w:szCs w:val="21"/>
            <w:highlight w:val="none"/>
          </w:rPr>
          <w:delText>因此，</w:delText>
        </w:r>
      </w:del>
      <w:r>
        <w:rPr>
          <w:rFonts w:hint="eastAsia"/>
          <w:bCs/>
          <w:szCs w:val="21"/>
          <w:highlight w:val="none"/>
        </w:rPr>
        <w:t>本文旨在</w:t>
      </w:r>
      <w:r>
        <w:rPr>
          <w:rFonts w:hint="eastAsia"/>
          <w:bCs/>
          <w:szCs w:val="21"/>
          <w:highlight w:val="none"/>
          <w:lang w:val="en-US" w:eastAsia="zh-CN"/>
        </w:rPr>
        <w:t>建立一个低空</w:t>
      </w:r>
      <w:r>
        <w:rPr>
          <w:rFonts w:hint="eastAsia" w:ascii="宋体" w:hAnsi="宋体" w:cs="宋体"/>
          <w:i w:val="0"/>
          <w:iCs w:val="0"/>
          <w:caps w:val="0"/>
          <w:color w:val="000000"/>
          <w:spacing w:val="0"/>
          <w:sz w:val="21"/>
          <w:szCs w:val="21"/>
          <w:highlight w:val="none"/>
          <w:shd w:val="clear" w:fill="FFFFFF"/>
          <w:lang w:val="en-US" w:eastAsia="zh-CN"/>
        </w:rPr>
        <w:t>天线上倾场景</w:t>
      </w:r>
      <w:r>
        <w:rPr>
          <w:rFonts w:hint="eastAsia" w:ascii="宋体" w:hAnsi="宋体" w:cs="宋体"/>
          <w:i w:val="0"/>
          <w:iCs w:val="0"/>
          <w:caps w:val="0"/>
          <w:color w:val="000000"/>
          <w:spacing w:val="0"/>
          <w:sz w:val="21"/>
          <w:szCs w:val="21"/>
          <w:shd w:val="clear" w:fill="FFFFFF"/>
          <w:lang w:val="en-US" w:eastAsia="zh-CN"/>
        </w:rPr>
        <w:t>的下行干扰模型，通过该模型可更精确预测</w:t>
      </w:r>
      <w:r>
        <w:rPr>
          <w:rFonts w:hint="eastAsia"/>
          <w:bCs/>
          <w:szCs w:val="21"/>
          <w:highlight w:val="none"/>
        </w:rPr>
        <w:t>干扰</w:t>
      </w:r>
      <w:r>
        <w:rPr>
          <w:rFonts w:hint="eastAsia"/>
          <w:bCs/>
          <w:szCs w:val="21"/>
          <w:highlight w:val="none"/>
          <w:lang w:val="en-US" w:eastAsia="zh-CN"/>
        </w:rPr>
        <w:t>小区集合及SINR</w:t>
      </w:r>
      <w:r>
        <w:rPr>
          <w:rFonts w:hint="eastAsia"/>
          <w:bCs/>
          <w:szCs w:val="21"/>
          <w:highlight w:val="none"/>
        </w:rPr>
        <w:t>。</w:t>
      </w:r>
    </w:p>
    <w:p>
      <w:pPr>
        <w:pStyle w:val="2"/>
        <w:numPr>
          <w:ilvl w:val="-1"/>
          <w:numId w:val="0"/>
        </w:numPr>
        <w:ind w:left="0"/>
        <w:rPr>
          <w:del w:id="315" w:author="陈蔚燕" w:date="2024-01-16T22:55:45Z"/>
          <w:rFonts w:hint="eastAsia"/>
          <w:lang w:val="en-US" w:eastAsia="zh-CN"/>
        </w:rPr>
        <w:pPrChange w:id="314" w:author="cmcc" w:date="2024-02-01T10:39:14Z">
          <w:pPr>
            <w:pStyle w:val="2"/>
          </w:pPr>
        </w:pPrChange>
      </w:pPr>
    </w:p>
    <w:p>
      <w:pPr>
        <w:spacing w:line="312" w:lineRule="auto"/>
        <w:ind w:firstLine="0" w:firstLineChars="0"/>
        <w:rPr>
          <w:ins w:id="317" w:author="陈蔚燕" w:date="2024-01-16T22:37:43Z"/>
        </w:rPr>
        <w:pPrChange w:id="316" w:author="cmcc" w:date="2024-02-01T10:39:14Z">
          <w:pPr>
            <w:spacing w:line="312" w:lineRule="auto"/>
            <w:ind w:firstLine="420"/>
          </w:pPr>
        </w:pPrChange>
      </w:pPr>
    </w:p>
    <w:p>
      <w:pPr>
        <w:spacing w:line="312" w:lineRule="auto"/>
        <w:ind w:firstLine="420"/>
        <w:rPr>
          <w:ins w:id="318" w:author="cmcc" w:date="2024-02-01T10:44:34Z"/>
        </w:rPr>
      </w:pPr>
      <w:commentRangeStart w:id="3"/>
      <w:r>
        <w:t>本文</w:t>
      </w:r>
      <w:r>
        <w:rPr>
          <w:rFonts w:hint="eastAsia"/>
          <w:lang w:val="en-US" w:eastAsia="zh-CN"/>
        </w:rPr>
        <w:t>首先</w:t>
      </w:r>
      <w:r>
        <w:rPr>
          <w:rFonts w:hint="eastAsia"/>
        </w:rPr>
        <w:t>研究</w:t>
      </w:r>
      <w:r>
        <w:t>了</w:t>
      </w:r>
      <w:r>
        <w:rPr>
          <w:rFonts w:hint="eastAsia"/>
        </w:rPr>
        <w:t>基站</w:t>
      </w:r>
      <w:r>
        <w:t>天线上倾</w:t>
      </w:r>
      <w:r>
        <w:rPr>
          <w:rFonts w:hint="eastAsia"/>
        </w:rPr>
        <w:t>时</w:t>
      </w:r>
      <w:r>
        <w:t>的低空立体组网</w:t>
      </w:r>
      <w:ins w:id="319" w:author="陈蔚燕" w:date="2024-01-16T22:37:57Z">
        <w:r>
          <w:rPr>
            <w:rFonts w:hint="eastAsia"/>
            <w:lang w:val="en-US" w:eastAsia="zh-CN"/>
          </w:rPr>
          <w:t>的</w:t>
        </w:r>
      </w:ins>
      <w:r>
        <w:t>分层</w:t>
      </w:r>
      <w:ins w:id="320" w:author="陈蔚燕" w:date="2024-01-16T22:38:48Z">
        <w:r>
          <w:rPr>
            <w:rFonts w:hint="eastAsia"/>
            <w:lang w:val="en-US" w:eastAsia="zh-CN"/>
          </w:rPr>
          <w:t>覆盖及干扰</w:t>
        </w:r>
      </w:ins>
      <w:r>
        <w:t>特性，</w:t>
      </w:r>
      <w:ins w:id="321" w:author="陈蔚燕" w:date="2024-01-16T22:38:37Z">
        <w:r>
          <w:rPr>
            <w:rFonts w:hint="eastAsia"/>
            <w:lang w:val="en-US" w:eastAsia="zh-CN"/>
          </w:rPr>
          <w:t>揭示了低空干扰随高度分层而变化的特点</w:t>
        </w:r>
      </w:ins>
      <w:ins w:id="322" w:author="cmcc" w:date="2024-02-01T10:45:08Z">
        <w:r>
          <w:rPr>
            <w:rFonts w:hint="eastAsia"/>
            <w:lang w:val="en-US" w:eastAsia="zh-CN"/>
          </w:rPr>
          <w:t>如图1</w:t>
        </w:r>
      </w:ins>
      <w:ins w:id="323" w:author="陈蔚燕" w:date="2024-01-16T22:38:37Z">
        <w:r>
          <w:rPr>
            <w:rFonts w:hint="eastAsia"/>
            <w:lang w:val="en-US" w:eastAsia="zh-CN"/>
          </w:rPr>
          <w:t>，</w:t>
        </w:r>
      </w:ins>
      <w:r>
        <w:rPr>
          <w:rFonts w:hint="eastAsia"/>
          <w:lang w:val="en-US" w:eastAsia="zh-CN"/>
        </w:rPr>
        <w:t>并</w:t>
      </w:r>
      <w:ins w:id="324" w:author="陈蔚燕" w:date="2024-01-16T22:39:11Z">
        <w:r>
          <w:rPr>
            <w:rFonts w:hint="eastAsia"/>
            <w:lang w:val="en-US" w:eastAsia="zh-CN"/>
          </w:rPr>
          <w:t>针</w:t>
        </w:r>
      </w:ins>
      <w:r>
        <w:rPr>
          <w:rFonts w:hint="eastAsia"/>
          <w:lang w:val="en-US" w:eastAsia="zh-CN"/>
        </w:rPr>
        <w:t>对该组网</w:t>
      </w:r>
      <w:r>
        <w:t>场景下的</w:t>
      </w:r>
      <w:r>
        <w:rPr>
          <w:rFonts w:hint="eastAsia"/>
        </w:rPr>
        <w:t>基站对终端的下行干扰进行建模，</w:t>
      </w:r>
      <w:ins w:id="325" w:author="cmcc" w:date="2024-01-10T10:30:31Z">
        <w:del w:id="326" w:author="李新" w:date="2024-01-15T10:32:34Z">
          <w:r>
            <w:rPr>
              <w:rFonts w:hint="eastAsia"/>
              <w:lang w:val="en-US" w:eastAsia="zh-CN"/>
            </w:rPr>
            <w:delText>确定</w:delText>
          </w:r>
        </w:del>
      </w:ins>
      <w:ins w:id="327" w:author="cmcc" w:date="2024-01-10T10:30:32Z">
        <w:del w:id="328" w:author="李新" w:date="2024-01-15T10:32:34Z">
          <w:r>
            <w:rPr>
              <w:rFonts w:hint="eastAsia"/>
              <w:lang w:val="en-US" w:eastAsia="zh-CN"/>
            </w:rPr>
            <w:delText>低空</w:delText>
          </w:r>
        </w:del>
      </w:ins>
      <w:ins w:id="329" w:author="cmcc" w:date="2024-01-10T10:30:35Z">
        <w:del w:id="330" w:author="李新" w:date="2024-01-15T10:32:34Z">
          <w:r>
            <w:rPr>
              <w:rFonts w:hint="eastAsia"/>
              <w:lang w:val="en-US" w:eastAsia="zh-CN"/>
            </w:rPr>
            <w:delText>立体</w:delText>
          </w:r>
        </w:del>
      </w:ins>
      <w:ins w:id="331" w:author="cmcc" w:date="2024-01-10T10:30:36Z">
        <w:del w:id="332" w:author="李新" w:date="2024-01-15T10:32:34Z">
          <w:r>
            <w:rPr>
              <w:rFonts w:hint="eastAsia"/>
              <w:lang w:val="en-US" w:eastAsia="zh-CN"/>
            </w:rPr>
            <w:delText>组网</w:delText>
          </w:r>
        </w:del>
      </w:ins>
      <w:ins w:id="333" w:author="cmcc" w:date="2024-01-10T10:30:37Z">
        <w:del w:id="334" w:author="李新" w:date="2024-01-15T10:32:34Z">
          <w:r>
            <w:rPr>
              <w:rFonts w:hint="eastAsia"/>
              <w:lang w:val="en-US" w:eastAsia="zh-CN"/>
            </w:rPr>
            <w:delText>场景</w:delText>
          </w:r>
        </w:del>
      </w:ins>
      <w:ins w:id="335" w:author="cmcc" w:date="2024-01-10T10:30:38Z">
        <w:del w:id="336" w:author="李新" w:date="2024-01-15T10:32:34Z">
          <w:r>
            <w:rPr>
              <w:rFonts w:hint="eastAsia"/>
              <w:lang w:val="en-US" w:eastAsia="zh-CN"/>
            </w:rPr>
            <w:delText>下的</w:delText>
          </w:r>
        </w:del>
      </w:ins>
      <w:ins w:id="337" w:author="cmcc" w:date="2024-01-10T10:30:39Z">
        <w:del w:id="338" w:author="李新" w:date="2024-01-15T10:32:34Z">
          <w:r>
            <w:rPr>
              <w:rFonts w:hint="eastAsia"/>
              <w:lang w:val="en-US" w:eastAsia="zh-CN"/>
            </w:rPr>
            <w:delText>干扰</w:delText>
          </w:r>
        </w:del>
      </w:ins>
      <w:ins w:id="339" w:author="cmcc" w:date="2024-01-10T10:30:44Z">
        <w:del w:id="340" w:author="李新" w:date="2024-01-15T10:32:34Z">
          <w:r>
            <w:rPr>
              <w:rFonts w:hint="eastAsia"/>
              <w:lang w:val="en-US" w:eastAsia="zh-CN"/>
            </w:rPr>
            <w:delText>分布</w:delText>
          </w:r>
        </w:del>
      </w:ins>
      <w:ins w:id="341" w:author="cmcc" w:date="2024-01-10T10:30:45Z">
        <w:del w:id="342" w:author="李新" w:date="2024-01-15T10:32:34Z">
          <w:r>
            <w:rPr>
              <w:rFonts w:hint="eastAsia"/>
              <w:lang w:val="en-US" w:eastAsia="zh-CN"/>
            </w:rPr>
            <w:delText>、干扰</w:delText>
          </w:r>
        </w:del>
      </w:ins>
      <w:ins w:id="343" w:author="cmcc" w:date="2024-01-10T10:30:48Z">
        <w:del w:id="344" w:author="李新" w:date="2024-01-15T10:32:34Z">
          <w:r>
            <w:rPr>
              <w:rFonts w:hint="eastAsia"/>
              <w:lang w:val="en-US" w:eastAsia="zh-CN"/>
            </w:rPr>
            <w:delText>强弱和</w:delText>
          </w:r>
        </w:del>
      </w:ins>
      <w:ins w:id="345" w:author="cmcc" w:date="2024-01-10T10:30:49Z">
        <w:del w:id="346" w:author="李新" w:date="2024-01-15T10:32:34Z">
          <w:r>
            <w:rPr>
              <w:rFonts w:hint="eastAsia"/>
              <w:lang w:val="en-US" w:eastAsia="zh-CN"/>
            </w:rPr>
            <w:delText>干扰</w:delText>
          </w:r>
        </w:del>
      </w:ins>
      <w:ins w:id="347" w:author="cmcc" w:date="2024-01-10T10:30:51Z">
        <w:del w:id="348" w:author="李新" w:date="2024-01-15T10:32:34Z">
          <w:r>
            <w:rPr>
              <w:rFonts w:hint="eastAsia"/>
              <w:lang w:val="en-US" w:eastAsia="zh-CN"/>
            </w:rPr>
            <w:delText>源</w:delText>
          </w:r>
        </w:del>
      </w:ins>
      <w:ins w:id="349" w:author="cmcc" w:date="2024-01-10T10:30:52Z">
        <w:del w:id="350" w:author="李新" w:date="2024-01-15T10:32:34Z">
          <w:r>
            <w:rPr>
              <w:rFonts w:hint="eastAsia"/>
              <w:lang w:val="en-US" w:eastAsia="zh-CN"/>
            </w:rPr>
            <w:delText>。</w:delText>
          </w:r>
        </w:del>
      </w:ins>
      <w:r>
        <w:rPr>
          <w:rFonts w:hint="eastAsia"/>
        </w:rPr>
        <w:t>提</w:t>
      </w:r>
      <w:r>
        <w:t>出</w:t>
      </w:r>
      <w:r>
        <w:rPr>
          <w:rFonts w:hint="eastAsia"/>
        </w:rPr>
        <w:t>了一种基于</w:t>
      </w:r>
      <w:r>
        <w:t>多小区三角投影倍数关系</w:t>
      </w:r>
      <w:r>
        <w:rPr>
          <w:rFonts w:hint="eastAsia"/>
          <w:lang w:val="en-US" w:eastAsia="zh-CN"/>
        </w:rPr>
        <w:t>的</w:t>
      </w:r>
      <w:r>
        <w:rPr>
          <w:rFonts w:hint="eastAsia"/>
        </w:rPr>
        <w:t>低空干</w:t>
      </w:r>
      <w:r>
        <w:t>扰模型</w:t>
      </w:r>
      <w:ins w:id="351" w:author="陈蔚燕" w:date="2024-01-16T22:39:42Z">
        <w:r>
          <w:rPr>
            <w:rFonts w:hint="eastAsia"/>
            <w:lang w:eastAsia="zh-CN"/>
          </w:rPr>
          <w:t>。该模型</w:t>
        </w:r>
      </w:ins>
      <w:ins w:id="352" w:author="陈蔚燕" w:date="2024-01-16T22:39:42Z">
        <w:r>
          <w:rPr>
            <w:rFonts w:hint="eastAsia"/>
            <w:lang w:val="en-US" w:eastAsia="zh-CN"/>
          </w:rPr>
          <w:t>可预测</w:t>
        </w:r>
      </w:ins>
      <w:del w:id="353" w:author="陈蔚燕" w:date="2024-01-16T22:39:42Z">
        <w:r>
          <w:rPr>
            <w:rFonts w:hint="eastAsia"/>
          </w:rPr>
          <w:delText>，</w:delText>
        </w:r>
      </w:del>
      <w:del w:id="354" w:author="陈蔚燕" w:date="2024-01-16T22:39:42Z">
        <w:r>
          <w:rPr>
            <w:rFonts w:hint="eastAsia"/>
            <w:lang w:val="en-US" w:eastAsia="zh-CN"/>
          </w:rPr>
          <w:delText>可获得</w:delText>
        </w:r>
      </w:del>
      <w:r>
        <w:rPr>
          <w:rFonts w:hint="eastAsia"/>
          <w:lang w:val="en-US" w:eastAsia="zh-CN"/>
        </w:rPr>
        <w:t>低空场景</w:t>
      </w:r>
      <w:r>
        <w:t>三维空间任意位置的</w:t>
      </w:r>
      <w:r>
        <w:rPr>
          <w:rFonts w:hint="eastAsia"/>
          <w:lang w:val="en-US" w:eastAsia="zh-CN"/>
        </w:rPr>
        <w:t>SINR值。此SINR值与低空立体组网分层特性相关，不同层的干扰小区集合不同，干</w:t>
      </w:r>
      <w:r>
        <w:t>扰小区集合</w:t>
      </w:r>
      <w:r>
        <w:rPr>
          <w:rFonts w:hint="eastAsia"/>
          <w:lang w:val="en-US" w:eastAsia="zh-CN"/>
        </w:rPr>
        <w:t>可基于本文提出的</w:t>
      </w:r>
      <w:r>
        <w:rPr>
          <w:rFonts w:hint="eastAsia" w:ascii="Times New Roman" w:hAnsi="Times New Roman"/>
          <w:sz w:val="21"/>
          <w:szCs w:val="24"/>
        </w:rPr>
        <w:t>主服务及干扰小区分布模型</w:t>
      </w:r>
      <w:r>
        <w:rPr>
          <w:rFonts w:hint="eastAsia"/>
          <w:lang w:val="en-US" w:eastAsia="zh-CN"/>
        </w:rPr>
        <w:t>获得</w:t>
      </w:r>
      <w:r>
        <w:rPr>
          <w:rFonts w:hint="eastAsia"/>
        </w:rPr>
        <w:t>。系统仿真</w:t>
      </w:r>
      <w:del w:id="355" w:author="陈蔚燕" w:date="2024-01-16T22:40:20Z">
        <w:r>
          <w:rPr>
            <w:rFonts w:hint="eastAsia"/>
          </w:rPr>
          <w:delText>测试</w:delText>
        </w:r>
      </w:del>
      <w:ins w:id="356" w:author="陈蔚燕" w:date="2024-01-16T22:40:25Z">
        <w:r>
          <w:rPr>
            <w:rFonts w:hint="eastAsia"/>
            <w:lang w:val="en-US" w:eastAsia="zh-CN"/>
          </w:rPr>
          <w:t>实验</w:t>
        </w:r>
      </w:ins>
      <w:r>
        <w:rPr>
          <w:rFonts w:hint="eastAsia"/>
        </w:rPr>
        <w:t>表明，</w:t>
      </w:r>
      <w:ins w:id="357" w:author="陈蔚燕" w:date="2024-01-16T22:41:36Z">
        <w:r>
          <w:rPr>
            <w:rFonts w:hint="eastAsia" w:ascii="宋体" w:hAnsi="宋体" w:cs="宋体"/>
            <w:i w:val="0"/>
            <w:iCs w:val="0"/>
            <w:caps w:val="0"/>
            <w:color w:val="000000"/>
            <w:spacing w:val="0"/>
            <w:sz w:val="21"/>
            <w:szCs w:val="21"/>
            <w:shd w:val="clear" w:fill="FFFFFF"/>
            <w:lang w:eastAsia="zh-CN"/>
          </w:rPr>
          <w:t>模型能够</w:t>
        </w:r>
      </w:ins>
      <w:ins w:id="358" w:author="陈蔚燕" w:date="2024-01-16T22:42:42Z">
        <w:r>
          <w:rPr>
            <w:rFonts w:hint="eastAsia" w:ascii="宋体" w:hAnsi="宋体" w:cs="宋体"/>
            <w:i w:val="0"/>
            <w:iCs w:val="0"/>
            <w:caps w:val="0"/>
            <w:color w:val="000000"/>
            <w:spacing w:val="0"/>
            <w:sz w:val="21"/>
            <w:szCs w:val="21"/>
            <w:shd w:val="clear" w:fill="FFFFFF"/>
            <w:lang w:val="en-US" w:eastAsia="zh-CN"/>
          </w:rPr>
          <w:t>精确</w:t>
        </w:r>
      </w:ins>
      <w:ins w:id="359" w:author="陈蔚燕" w:date="2024-01-16T22:42:44Z">
        <w:r>
          <w:rPr>
            <w:rFonts w:hint="eastAsia" w:ascii="宋体" w:hAnsi="宋体" w:cs="宋体"/>
            <w:i w:val="0"/>
            <w:iCs w:val="0"/>
            <w:caps w:val="0"/>
            <w:color w:val="000000"/>
            <w:spacing w:val="0"/>
            <w:sz w:val="21"/>
            <w:szCs w:val="21"/>
            <w:shd w:val="clear" w:fill="FFFFFF"/>
            <w:lang w:val="en-US" w:eastAsia="zh-CN"/>
          </w:rPr>
          <w:t>预测</w:t>
        </w:r>
      </w:ins>
      <w:ins w:id="360" w:author="陈蔚燕" w:date="2024-01-16T22:42:46Z">
        <w:r>
          <w:rPr>
            <w:rFonts w:hint="eastAsia" w:ascii="宋体" w:hAnsi="宋体" w:cs="宋体"/>
            <w:i w:val="0"/>
            <w:iCs w:val="0"/>
            <w:caps w:val="0"/>
            <w:color w:val="000000"/>
            <w:spacing w:val="0"/>
            <w:sz w:val="21"/>
            <w:szCs w:val="21"/>
            <w:shd w:val="clear" w:fill="FFFFFF"/>
            <w:lang w:val="en-US" w:eastAsia="zh-CN"/>
          </w:rPr>
          <w:t>低空</w:t>
        </w:r>
      </w:ins>
      <w:ins w:id="361" w:author="陈蔚燕" w:date="2024-01-16T22:42:47Z">
        <w:r>
          <w:rPr>
            <w:rFonts w:hint="eastAsia" w:ascii="宋体" w:hAnsi="宋体" w:cs="宋体"/>
            <w:i w:val="0"/>
            <w:iCs w:val="0"/>
            <w:caps w:val="0"/>
            <w:color w:val="000000"/>
            <w:spacing w:val="0"/>
            <w:sz w:val="21"/>
            <w:szCs w:val="21"/>
            <w:shd w:val="clear" w:fill="FFFFFF"/>
            <w:lang w:val="en-US" w:eastAsia="zh-CN"/>
          </w:rPr>
          <w:t>干扰</w:t>
        </w:r>
      </w:ins>
      <w:del w:id="362" w:author="陈蔚燕" w:date="2024-01-16T22:41:36Z">
        <w:r>
          <w:rPr>
            <w:rFonts w:hint="eastAsia"/>
          </w:rPr>
          <w:delText>模型预测与仿真结果基本一致</w:delText>
        </w:r>
      </w:del>
      <w:r>
        <w:rPr>
          <w:rFonts w:hint="eastAsia"/>
        </w:rPr>
        <w:t>，</w:t>
      </w:r>
      <w:r>
        <w:rPr>
          <w:rFonts w:hint="eastAsia"/>
          <w:lang w:val="en-US" w:eastAsia="zh-CN"/>
        </w:rPr>
        <w:t>校准后的</w:t>
      </w:r>
      <w:r>
        <w:t>模型</w:t>
      </w:r>
      <w:r>
        <w:rPr>
          <w:rFonts w:hint="eastAsia"/>
        </w:rPr>
        <w:t>估计</w:t>
      </w:r>
      <w:r>
        <w:rPr>
          <w:rFonts w:hint="eastAsia"/>
          <w:lang w:val="en-US" w:eastAsia="zh-CN"/>
        </w:rPr>
        <w:t>SINR</w:t>
      </w:r>
      <w:r>
        <w:t>值与系统仿真</w:t>
      </w:r>
      <w:r>
        <w:rPr>
          <w:rFonts w:hint="eastAsia"/>
          <w:lang w:val="en-US" w:eastAsia="zh-CN"/>
        </w:rPr>
        <w:t>SINR</w:t>
      </w:r>
      <w:r>
        <w:t>值</w:t>
      </w:r>
      <w:r>
        <w:rPr>
          <w:rFonts w:hint="eastAsia"/>
        </w:rPr>
        <w:t>的</w:t>
      </w:r>
      <w:r>
        <w:t>均值差小于1.5dB，方差相差小于0.5dB</w:t>
      </w:r>
      <w:ins w:id="363" w:author="陈蔚燕" w:date="2024-01-16T22:40:06Z">
        <w:r>
          <w:rPr>
            <w:rFonts w:hint="eastAsia"/>
            <w:lang w:eastAsia="zh-CN"/>
          </w:rPr>
          <w:t>，主服务及干扰小区预测准确率高达</w:t>
        </w:r>
      </w:ins>
      <w:ins w:id="364" w:author="李新" w:date="2024-01-17T10:55:11Z">
        <w:r>
          <w:rPr>
            <w:rFonts w:hint="eastAsia"/>
            <w:lang w:val="en-US" w:eastAsia="zh-CN"/>
          </w:rPr>
          <w:t>70</w:t>
        </w:r>
      </w:ins>
      <w:ins w:id="365" w:author="陈蔚燕" w:date="2024-01-16T22:40:06Z">
        <w:del w:id="366" w:author="李新" w:date="2024-01-17T10:55:10Z">
          <w:r>
            <w:rPr>
              <w:rFonts w:hint="eastAsia"/>
              <w:highlight w:val="yellow"/>
              <w:lang w:val="en-US" w:eastAsia="zh-CN"/>
            </w:rPr>
            <w:delText>.</w:delText>
          </w:r>
        </w:del>
      </w:ins>
      <w:ins w:id="367" w:author="陈蔚燕" w:date="2024-01-16T22:40:06Z">
        <w:del w:id="368" w:author="李新" w:date="2024-01-17T10:55:09Z">
          <w:r>
            <w:rPr>
              <w:rFonts w:hint="eastAsia"/>
              <w:highlight w:val="yellow"/>
              <w:lang w:val="en-US" w:eastAsia="zh-CN"/>
            </w:rPr>
            <w:delText>..</w:delText>
          </w:r>
        </w:del>
      </w:ins>
      <w:ins w:id="369" w:author="陈蔚燕" w:date="2024-01-16T22:40:06Z">
        <w:r>
          <w:rPr>
            <w:rFonts w:hint="eastAsia"/>
            <w:lang w:val="en-US" w:eastAsia="zh-CN"/>
          </w:rPr>
          <w:t>%</w:t>
        </w:r>
      </w:ins>
      <w:r>
        <w:rPr>
          <w:rFonts w:hint="eastAsia"/>
          <w:lang w:eastAsia="zh-CN"/>
        </w:rPr>
        <w:t>。</w:t>
      </w:r>
      <w:r>
        <w:rPr>
          <w:rFonts w:hint="eastAsia"/>
          <w:lang w:val="en-US" w:eastAsia="zh-CN"/>
        </w:rPr>
        <w:t>该</w:t>
      </w:r>
      <w:r>
        <w:rPr>
          <w:rFonts w:hint="eastAsia"/>
        </w:rPr>
        <w:t>模型可</w:t>
      </w:r>
      <w:r>
        <w:t>以</w:t>
      </w:r>
      <w:r>
        <w:rPr>
          <w:rFonts w:hint="eastAsia"/>
        </w:rPr>
        <w:t>较好地用于</w:t>
      </w:r>
      <w:r>
        <w:rPr>
          <w:rFonts w:hint="eastAsia"/>
          <w:lang w:val="en-US" w:eastAsia="zh-CN"/>
        </w:rPr>
        <w:t>航线上的</w:t>
      </w:r>
      <w:r>
        <w:rPr>
          <w:rFonts w:hint="eastAsia"/>
        </w:rPr>
        <w:t>网络</w:t>
      </w:r>
      <w:r>
        <w:rPr>
          <w:rFonts w:hint="eastAsia"/>
          <w:lang w:val="en-US" w:eastAsia="zh-CN"/>
        </w:rPr>
        <w:t>干扰性能预测与</w:t>
      </w:r>
      <w:r>
        <w:rPr>
          <w:rFonts w:hint="eastAsia"/>
        </w:rPr>
        <w:t>评估</w:t>
      </w:r>
      <w:r>
        <w:rPr>
          <w:rFonts w:hint="eastAsia"/>
          <w:lang w:eastAsia="zh-CN"/>
        </w:rPr>
        <w:t>，</w:t>
      </w:r>
      <w:r>
        <w:rPr>
          <w:rFonts w:hint="eastAsia"/>
        </w:rPr>
        <w:t>后续还可以基于</w:t>
      </w:r>
      <w:r>
        <w:rPr>
          <w:rFonts w:hint="eastAsia"/>
          <w:lang w:val="en-US" w:eastAsia="zh-CN"/>
        </w:rPr>
        <w:t>该</w:t>
      </w:r>
      <w:r>
        <w:rPr>
          <w:rFonts w:hint="eastAsia"/>
        </w:rPr>
        <w:t>模型进一步考虑可能的干扰控制及容量提升方案</w:t>
      </w:r>
      <w:r>
        <w:rPr>
          <w:rFonts w:hint="eastAsia"/>
          <w:lang w:eastAsia="zh-CN"/>
        </w:rPr>
        <w:t>。</w:t>
      </w:r>
      <w:commentRangeEnd w:id="3"/>
      <w:r>
        <w:commentReference w:id="3"/>
      </w:r>
    </w:p>
    <w:p>
      <w:pPr>
        <w:rPr>
          <w:ins w:id="371" w:author="cmcc" w:date="2024-02-01T10:45:19Z"/>
          <w:rFonts w:hint="eastAsia"/>
          <w:lang w:val="en-US" w:eastAsia="zh-CN"/>
        </w:rPr>
        <w:pPrChange w:id="370" w:author="cmcc" w:date="2024-02-01T17:58:48Z">
          <w:pPr>
            <w:pStyle w:val="2"/>
          </w:pPr>
        </w:pPrChange>
      </w:pPr>
      <w:ins w:id="372" w:author="cmcc" w:date="2024-02-01T10:44:56Z">
        <w:r>
          <w:rPr>
            <w:rFonts w:hint="eastAsia"/>
            <w:lang w:val="en-US" w:eastAsia="zh-CN"/>
          </w:rPr>
          <w:drawing>
            <wp:inline distT="0" distB="0" distL="114300" distR="114300">
              <wp:extent cx="4420870" cy="2806700"/>
              <wp:effectExtent l="0" t="0" r="8255" b="3175"/>
              <wp:docPr id="106" name="图片 106" descr="parad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paradas2"/>
                      <pic:cNvPicPr>
                        <a:picLocks noChangeAspect="1"/>
                      </pic:cNvPicPr>
                    </pic:nvPicPr>
                    <pic:blipFill>
                      <a:blip r:embed="rId14"/>
                      <a:stretch>
                        <a:fillRect/>
                      </a:stretch>
                    </pic:blipFill>
                    <pic:spPr>
                      <a:xfrm>
                        <a:off x="0" y="0"/>
                        <a:ext cx="4420870" cy="2806700"/>
                      </a:xfrm>
                      <a:prstGeom prst="rect">
                        <a:avLst/>
                      </a:prstGeom>
                    </pic:spPr>
                  </pic:pic>
                </a:graphicData>
              </a:graphic>
            </wp:inline>
          </w:drawing>
        </w:r>
      </w:ins>
    </w:p>
    <w:p>
      <w:pPr>
        <w:numPr>
          <w:ins w:id="375" w:author="cmcc" w:date="2024-02-01T10:44:34Z"/>
        </w:numPr>
        <w:jc w:val="center"/>
        <w:rPr>
          <w:del w:id="376" w:author="陈蔚燕" w:date="2024-01-16T22:55:51Z"/>
          <w:rFonts w:hint="default"/>
          <w:lang w:val="en-US" w:eastAsia="zh-CN"/>
        </w:rPr>
        <w:pPrChange w:id="374" w:author="cmcc" w:date="2024-02-01T10:45:27Z">
          <w:pPr>
            <w:pStyle w:val="2"/>
          </w:pPr>
        </w:pPrChange>
      </w:pPr>
      <w:ins w:id="377" w:author="cmcc" w:date="2024-02-01T10:45:20Z">
        <w:r>
          <w:rPr>
            <w:rFonts w:hint="eastAsia"/>
            <w:lang w:val="en-US" w:eastAsia="zh-CN"/>
          </w:rPr>
          <w:t>图1</w:t>
        </w:r>
      </w:ins>
      <w:ins w:id="378" w:author="cmcc" w:date="2024-02-01T10:45:31Z">
        <w:r>
          <w:rPr>
            <w:rFonts w:hint="eastAsia"/>
            <w:lang w:val="en-US" w:eastAsia="zh-CN"/>
          </w:rPr>
          <w:t xml:space="preserve"> </w:t>
        </w:r>
      </w:ins>
      <w:ins w:id="379" w:author="cmcc" w:date="2024-02-01T10:45:34Z">
        <w:r>
          <w:rPr>
            <w:rFonts w:hint="eastAsia"/>
            <w:lang w:val="en-US" w:eastAsia="zh-CN"/>
          </w:rPr>
          <w:t>低空</w:t>
        </w:r>
      </w:ins>
      <w:ins w:id="380" w:author="cmcc" w:date="2024-02-01T10:45:35Z">
        <w:r>
          <w:rPr>
            <w:rFonts w:hint="eastAsia"/>
            <w:lang w:val="en-US" w:eastAsia="zh-CN"/>
          </w:rPr>
          <w:t>立体</w:t>
        </w:r>
      </w:ins>
      <w:ins w:id="381" w:author="cmcc" w:date="2024-02-01T10:45:36Z">
        <w:r>
          <w:rPr>
            <w:rFonts w:hint="eastAsia"/>
            <w:lang w:val="en-US" w:eastAsia="zh-CN"/>
          </w:rPr>
          <w:t>组网</w:t>
        </w:r>
      </w:ins>
      <w:ins w:id="382" w:author="cmcc" w:date="2024-02-01T10:45:37Z">
        <w:r>
          <w:rPr>
            <w:rFonts w:hint="eastAsia"/>
            <w:lang w:val="en-US" w:eastAsia="zh-CN"/>
          </w:rPr>
          <w:t>分层</w:t>
        </w:r>
      </w:ins>
      <w:ins w:id="383" w:author="cmcc" w:date="2024-02-01T10:45:38Z">
        <w:r>
          <w:rPr>
            <w:rFonts w:hint="eastAsia"/>
            <w:lang w:val="en-US" w:eastAsia="zh-CN"/>
          </w:rPr>
          <w:t>架构</w:t>
        </w:r>
      </w:ins>
    </w:p>
    <w:bookmarkEnd w:id="1"/>
    <w:p>
      <w:pPr>
        <w:spacing w:line="240" w:lineRule="auto"/>
        <w:ind w:firstLine="0"/>
        <w:jc w:val="center"/>
        <w:rPr>
          <w:ins w:id="385" w:author="陈蔚燕" w:date="2024-01-16T22:38:15Z"/>
          <w:rFonts w:hint="eastAsia"/>
          <w:lang w:val="en-US" w:eastAsia="zh-CN"/>
        </w:rPr>
        <w:pPrChange w:id="384" w:author="cmcc" w:date="2024-02-01T10:45:27Z">
          <w:pPr>
            <w:spacing w:line="312" w:lineRule="auto"/>
            <w:ind w:firstLine="420"/>
          </w:pPr>
        </w:pPrChange>
      </w:pPr>
    </w:p>
    <w:p>
      <w:pPr>
        <w:spacing w:line="312" w:lineRule="auto"/>
        <w:ind w:firstLine="420"/>
        <w:rPr>
          <w:ins w:id="386" w:author="陈蔚燕" w:date="2024-01-16T22:43:19Z"/>
          <w:rFonts w:hint="eastAsia"/>
          <w:bCs/>
          <w:strike w:val="0"/>
          <w:szCs w:val="21"/>
          <w:highlight w:val="none"/>
          <w:lang w:val="en-US" w:eastAsia="zh-CN"/>
        </w:rPr>
      </w:pPr>
      <w:ins w:id="387" w:author="陈蔚燕" w:date="2024-01-16T22:43:19Z">
        <w:r>
          <w:rPr>
            <w:rFonts w:hint="eastAsia" w:ascii="宋体" w:hAnsi="宋体" w:eastAsia="宋体" w:cs="宋体"/>
            <w:b w:val="0"/>
            <w:bCs w:val="0"/>
            <w:i w:val="0"/>
            <w:iCs w:val="0"/>
            <w:caps w:val="0"/>
            <w:color w:val="000000"/>
            <w:spacing w:val="0"/>
            <w:kern w:val="0"/>
            <w:sz w:val="21"/>
            <w:szCs w:val="21"/>
            <w:lang w:val="en-US" w:eastAsia="zh-CN" w:bidi="ar"/>
          </w:rPr>
          <w:t>文章主要包含以下</w:t>
        </w:r>
      </w:ins>
      <w:ins w:id="388" w:author="cmcc" w:date="2024-01-18T16:04:22Z">
        <w:r>
          <w:rPr>
            <w:rFonts w:hint="eastAsia" w:ascii="宋体" w:hAnsi="宋体" w:cs="宋体"/>
            <w:b w:val="0"/>
            <w:bCs w:val="0"/>
            <w:i w:val="0"/>
            <w:iCs w:val="0"/>
            <w:caps w:val="0"/>
            <w:color w:val="000000"/>
            <w:spacing w:val="0"/>
            <w:kern w:val="0"/>
            <w:sz w:val="21"/>
            <w:szCs w:val="21"/>
            <w:lang w:val="en-US" w:eastAsia="zh-CN" w:bidi="ar"/>
          </w:rPr>
          <w:t>四</w:t>
        </w:r>
      </w:ins>
      <w:ins w:id="389" w:author="陈蔚燕" w:date="2024-01-16T22:43:19Z">
        <w:del w:id="390" w:author="cmcc" w:date="2024-01-18T16:04:20Z">
          <w:r>
            <w:rPr>
              <w:rFonts w:hint="eastAsia" w:ascii="宋体" w:hAnsi="宋体" w:eastAsia="宋体" w:cs="宋体"/>
              <w:b w:val="0"/>
              <w:bCs w:val="0"/>
              <w:i w:val="0"/>
              <w:iCs w:val="0"/>
              <w:caps w:val="0"/>
              <w:color w:val="000000"/>
              <w:spacing w:val="0"/>
              <w:kern w:val="0"/>
              <w:sz w:val="21"/>
              <w:szCs w:val="21"/>
              <w:lang w:val="en-US" w:eastAsia="zh-CN" w:bidi="ar"/>
            </w:rPr>
            <w:delText>三</w:delText>
          </w:r>
        </w:del>
      </w:ins>
      <w:ins w:id="391" w:author="陈蔚燕" w:date="2024-01-16T22:43:19Z">
        <w:r>
          <w:rPr>
            <w:rFonts w:hint="eastAsia" w:ascii="宋体" w:hAnsi="宋体" w:eastAsia="宋体" w:cs="宋体"/>
            <w:b w:val="0"/>
            <w:bCs w:val="0"/>
            <w:i w:val="0"/>
            <w:iCs w:val="0"/>
            <w:caps w:val="0"/>
            <w:color w:val="000000"/>
            <w:spacing w:val="0"/>
            <w:kern w:val="0"/>
            <w:sz w:val="21"/>
            <w:szCs w:val="21"/>
            <w:lang w:val="en-US" w:eastAsia="zh-CN" w:bidi="ar"/>
          </w:rPr>
          <w:t>个</w:t>
        </w:r>
      </w:ins>
      <w:ins w:id="392" w:author="陈蔚燕" w:date="2024-01-16T22:43:19Z">
        <w:r>
          <w:rPr>
            <w:rFonts w:hint="eastAsia" w:ascii="宋体" w:hAnsi="宋体" w:cs="宋体"/>
            <w:b w:val="0"/>
            <w:bCs w:val="0"/>
            <w:i w:val="0"/>
            <w:iCs w:val="0"/>
            <w:caps w:val="0"/>
            <w:color w:val="000000"/>
            <w:spacing w:val="0"/>
            <w:kern w:val="0"/>
            <w:sz w:val="21"/>
            <w:szCs w:val="21"/>
            <w:lang w:val="en-US" w:eastAsia="zh-CN" w:bidi="ar"/>
          </w:rPr>
          <w:t>章节</w:t>
        </w:r>
      </w:ins>
      <w:ins w:id="393" w:author="陈蔚燕" w:date="2024-01-16T22:43:19Z">
        <w:r>
          <w:rPr>
            <w:rFonts w:hint="eastAsia" w:ascii="宋体" w:hAnsi="宋体" w:eastAsia="宋体" w:cs="宋体"/>
            <w:b w:val="0"/>
            <w:bCs w:val="0"/>
            <w:i w:val="0"/>
            <w:iCs w:val="0"/>
            <w:caps w:val="0"/>
            <w:color w:val="000000"/>
            <w:spacing w:val="0"/>
            <w:kern w:val="0"/>
            <w:sz w:val="21"/>
            <w:szCs w:val="21"/>
            <w:lang w:val="en-US" w:eastAsia="zh-CN" w:bidi="ar"/>
          </w:rPr>
          <w:t>：第一</w:t>
        </w:r>
      </w:ins>
      <w:ins w:id="394" w:author="陈蔚燕" w:date="2024-01-16T22:43:19Z">
        <w:r>
          <w:rPr>
            <w:rFonts w:hint="eastAsia" w:ascii="宋体" w:hAnsi="宋体" w:cs="宋体"/>
            <w:b w:val="0"/>
            <w:bCs w:val="0"/>
            <w:i w:val="0"/>
            <w:iCs w:val="0"/>
            <w:caps w:val="0"/>
            <w:color w:val="000000"/>
            <w:spacing w:val="0"/>
            <w:kern w:val="0"/>
            <w:sz w:val="21"/>
            <w:szCs w:val="21"/>
            <w:lang w:val="en-US" w:eastAsia="zh-CN" w:bidi="ar"/>
          </w:rPr>
          <w:t>章定义了低空立体组网的分层并提出了基于分层的覆盖及干扰</w:t>
        </w:r>
      </w:ins>
      <w:ins w:id="395" w:author="陈蔚燕" w:date="2024-01-16T22:43:19Z">
        <w:r>
          <w:rPr>
            <w:rFonts w:hint="eastAsia" w:ascii="宋体" w:hAnsi="宋体" w:eastAsia="宋体" w:cs="宋体"/>
            <w:b w:val="0"/>
            <w:bCs w:val="0"/>
            <w:i w:val="0"/>
            <w:iCs w:val="0"/>
            <w:caps w:val="0"/>
            <w:color w:val="000000"/>
            <w:spacing w:val="0"/>
            <w:kern w:val="0"/>
            <w:sz w:val="21"/>
            <w:szCs w:val="21"/>
            <w:lang w:val="en-US" w:eastAsia="zh-CN" w:bidi="ar"/>
          </w:rPr>
          <w:t>特性；第二</w:t>
        </w:r>
      </w:ins>
      <w:ins w:id="396" w:author="陈蔚燕" w:date="2024-01-16T22:43:19Z">
        <w:r>
          <w:rPr>
            <w:rFonts w:hint="eastAsia" w:ascii="宋体" w:hAnsi="宋体" w:cs="宋体"/>
            <w:b w:val="0"/>
            <w:bCs w:val="0"/>
            <w:i w:val="0"/>
            <w:iCs w:val="0"/>
            <w:caps w:val="0"/>
            <w:color w:val="000000"/>
            <w:spacing w:val="0"/>
            <w:kern w:val="0"/>
            <w:sz w:val="21"/>
            <w:szCs w:val="21"/>
            <w:lang w:val="en-US" w:eastAsia="zh-CN" w:bidi="ar"/>
          </w:rPr>
          <w:t>章</w:t>
        </w:r>
      </w:ins>
      <w:ins w:id="397" w:author="陈蔚燕" w:date="2024-01-16T22:43:19Z">
        <w:r>
          <w:rPr/>
          <w:t>详细阐述了干扰</w:t>
        </w:r>
      </w:ins>
      <w:ins w:id="398" w:author="陈蔚燕" w:date="2024-01-16T22:43:19Z">
        <w:r>
          <w:rPr>
            <w:rFonts w:hint="eastAsia"/>
            <w:lang w:val="en-US" w:eastAsia="zh-CN"/>
          </w:rPr>
          <w:t>预测</w:t>
        </w:r>
      </w:ins>
      <w:ins w:id="399" w:author="陈蔚燕" w:date="2024-01-16T22:43:19Z">
        <w:r>
          <w:rPr/>
          <w:t>模型的建立过程；第三</w:t>
        </w:r>
      </w:ins>
      <w:ins w:id="400" w:author="陈蔚燕" w:date="2024-01-16T22:43:19Z">
        <w:r>
          <w:rPr>
            <w:rFonts w:hint="eastAsia"/>
            <w:lang w:eastAsia="zh-CN"/>
          </w:rPr>
          <w:t>章</w:t>
        </w:r>
      </w:ins>
      <w:ins w:id="401" w:author="陈蔚燕" w:date="2024-01-16T22:43:19Z">
        <w:r>
          <w:rPr/>
          <w:t>通过</w:t>
        </w:r>
      </w:ins>
      <w:ins w:id="402" w:author="cmcc" w:date="2024-01-18T16:04:37Z">
        <w:r>
          <w:rPr>
            <w:rFonts w:hint="eastAsia"/>
            <w:lang w:val="en-US" w:eastAsia="zh-CN"/>
          </w:rPr>
          <w:t>仿真</w:t>
        </w:r>
      </w:ins>
      <w:ins w:id="403" w:author="陈蔚燕" w:date="2024-01-16T22:43:19Z">
        <w:del w:id="404" w:author="cmcc" w:date="2024-01-18T16:04:36Z">
          <w:r>
            <w:rPr/>
            <w:delText>仿</w:delText>
          </w:r>
        </w:del>
      </w:ins>
      <w:ins w:id="405" w:author="陈蔚燕" w:date="2024-01-16T22:43:19Z">
        <w:r>
          <w:rPr>
            <w:rFonts w:hint="eastAsia"/>
            <w:lang w:val="en-US" w:eastAsia="zh-CN"/>
          </w:rPr>
          <w:t>实验</w:t>
        </w:r>
      </w:ins>
      <w:ins w:id="406" w:author="陈蔚燕" w:date="2024-01-16T22:43:19Z">
        <w:r>
          <w:rPr/>
          <w:t>验证了理论模型的有效性，并对低空干扰模型进行了校准</w:t>
        </w:r>
      </w:ins>
      <w:ins w:id="407" w:author="陈蔚燕" w:date="2024-01-16T22:43:19Z">
        <w:del w:id="408" w:author="cmcc" w:date="2024-01-18T16:04:46Z">
          <w:r>
            <w:rPr/>
            <w:delText>。</w:delText>
          </w:r>
        </w:del>
      </w:ins>
      <w:ins w:id="409" w:author="cmcc" w:date="2024-01-18T16:04:46Z">
        <w:r>
          <w:rPr>
            <w:rFonts w:hint="eastAsia"/>
            <w:lang w:eastAsia="zh-CN"/>
          </w:rPr>
          <w:t>；</w:t>
        </w:r>
      </w:ins>
      <w:ins w:id="410" w:author="陈蔚燕" w:date="2024-01-16T22:43:19Z">
        <w:r>
          <w:rPr>
            <w:rFonts w:hint="eastAsia"/>
            <w:lang w:eastAsia="zh-CN"/>
          </w:rPr>
          <w:t>第四章</w:t>
        </w:r>
      </w:ins>
      <w:ins w:id="411" w:author="陈蔚燕" w:date="2024-01-16T22:43:19Z">
        <w:r>
          <w:rPr/>
          <w:t>对研究成果进行总结。</w:t>
        </w:r>
      </w:ins>
      <w:ins w:id="412" w:author="陈蔚燕" w:date="2024-01-16T22:43:19Z">
        <w:r>
          <w:rPr>
            <w:rFonts w:hint="eastAsia"/>
            <w:bCs/>
            <w:strike w:val="0"/>
            <w:szCs w:val="21"/>
            <w:highlight w:val="none"/>
            <w:lang w:val="en-US" w:eastAsia="zh-CN"/>
          </w:rPr>
          <w:t>本文中提到的干扰如无特殊标注，皆为下行干扰。</w:t>
        </w:r>
      </w:ins>
    </w:p>
    <w:p>
      <w:pPr>
        <w:spacing w:line="312" w:lineRule="auto"/>
        <w:ind w:firstLine="420"/>
        <w:rPr>
          <w:del w:id="413" w:author="陈蔚燕" w:date="2024-01-16T22:43:19Z"/>
          <w:rFonts w:hint="eastAsia"/>
          <w:bCs/>
          <w:strike w:val="0"/>
          <w:szCs w:val="21"/>
          <w:highlight w:val="none"/>
          <w:lang w:val="en-US" w:eastAsia="zh-CN"/>
        </w:rPr>
      </w:pPr>
      <w:del w:id="414" w:author="陈蔚燕" w:date="2024-01-16T22:43:19Z">
        <w:r>
          <w:rPr>
            <w:rFonts w:hint="eastAsia" w:ascii="宋体" w:hAnsi="宋体" w:eastAsia="宋体" w:cs="宋体"/>
            <w:b w:val="0"/>
            <w:bCs w:val="0"/>
            <w:i w:val="0"/>
            <w:iCs w:val="0"/>
            <w:caps w:val="0"/>
            <w:color w:val="000000"/>
            <w:spacing w:val="0"/>
            <w:kern w:val="0"/>
            <w:sz w:val="21"/>
            <w:szCs w:val="21"/>
            <w:lang w:val="en-US" w:eastAsia="zh-CN" w:bidi="ar"/>
          </w:rPr>
          <w:delText>文章主要包含以下三个部分：第一部分</w:delText>
        </w:r>
      </w:del>
      <w:del w:id="415" w:author="陈蔚燕" w:date="2024-01-16T22:43:19Z">
        <w:r>
          <w:rPr>
            <w:rFonts w:hint="eastAsia" w:ascii="宋体" w:hAnsi="宋体" w:cs="宋体"/>
            <w:b w:val="0"/>
            <w:bCs w:val="0"/>
            <w:i w:val="0"/>
            <w:iCs w:val="0"/>
            <w:caps w:val="0"/>
            <w:color w:val="000000"/>
            <w:spacing w:val="0"/>
            <w:kern w:val="0"/>
            <w:sz w:val="21"/>
            <w:szCs w:val="21"/>
            <w:lang w:val="en-US" w:eastAsia="zh-CN" w:bidi="ar"/>
          </w:rPr>
          <w:delText>定义了低空立体组网的分层并提出了基于分层的覆盖及干扰</w:delText>
        </w:r>
      </w:del>
      <w:del w:id="416" w:author="陈蔚燕" w:date="2024-01-16T22:43:19Z">
        <w:r>
          <w:rPr>
            <w:rFonts w:hint="eastAsia" w:ascii="宋体" w:hAnsi="宋体" w:eastAsia="宋体" w:cs="宋体"/>
            <w:b w:val="0"/>
            <w:bCs w:val="0"/>
            <w:i w:val="0"/>
            <w:iCs w:val="0"/>
            <w:caps w:val="0"/>
            <w:color w:val="000000"/>
            <w:spacing w:val="0"/>
            <w:kern w:val="0"/>
            <w:sz w:val="21"/>
            <w:szCs w:val="21"/>
            <w:lang w:val="en-US" w:eastAsia="zh-CN" w:bidi="ar"/>
          </w:rPr>
          <w:delText>特性</w:delText>
        </w:r>
      </w:del>
      <w:ins w:id="417" w:author="cmcc" w:date="2024-01-10T10:44:08Z">
        <w:del w:id="418" w:author="陈蔚燕" w:date="2024-01-16T22:43:19Z">
          <w:r>
            <w:rPr>
              <w:rFonts w:hint="eastAsia" w:ascii="宋体" w:hAnsi="宋体" w:cs="宋体"/>
              <w:b w:val="0"/>
              <w:bCs w:val="0"/>
              <w:i w:val="0"/>
              <w:iCs w:val="0"/>
              <w:caps w:val="0"/>
              <w:color w:val="000000"/>
              <w:spacing w:val="0"/>
              <w:kern w:val="0"/>
              <w:sz w:val="21"/>
              <w:szCs w:val="21"/>
              <w:lang w:val="en-US" w:eastAsia="zh-CN" w:bidi="ar"/>
            </w:rPr>
            <w:delText>用于</w:delText>
          </w:r>
        </w:del>
      </w:ins>
      <w:ins w:id="419" w:author="cmcc" w:date="2024-01-10T10:44:09Z">
        <w:del w:id="420" w:author="陈蔚燕" w:date="2024-01-16T22:43:19Z">
          <w:r>
            <w:rPr>
              <w:rFonts w:hint="eastAsia" w:ascii="宋体" w:hAnsi="宋体" w:cs="宋体"/>
              <w:b w:val="0"/>
              <w:bCs w:val="0"/>
              <w:i w:val="0"/>
              <w:iCs w:val="0"/>
              <w:caps w:val="0"/>
              <w:color w:val="000000"/>
              <w:spacing w:val="0"/>
              <w:kern w:val="0"/>
              <w:sz w:val="21"/>
              <w:szCs w:val="21"/>
              <w:lang w:val="en-US" w:eastAsia="zh-CN" w:bidi="ar"/>
            </w:rPr>
            <w:delText>分析</w:delText>
          </w:r>
        </w:del>
      </w:ins>
      <w:ins w:id="421" w:author="cmcc" w:date="2024-01-10T10:44:14Z">
        <w:del w:id="422" w:author="陈蔚燕" w:date="2024-01-16T22:43:19Z">
          <w:r>
            <w:rPr>
              <w:rFonts w:hint="eastAsia" w:ascii="宋体" w:hAnsi="宋体" w:cs="宋体"/>
              <w:b w:val="0"/>
              <w:bCs w:val="0"/>
              <w:i w:val="0"/>
              <w:iCs w:val="0"/>
              <w:caps w:val="0"/>
              <w:color w:val="000000"/>
              <w:spacing w:val="0"/>
              <w:kern w:val="0"/>
              <w:sz w:val="21"/>
              <w:szCs w:val="21"/>
              <w:lang w:val="en-US" w:eastAsia="zh-CN" w:bidi="ar"/>
            </w:rPr>
            <w:delText>干扰</w:delText>
          </w:r>
        </w:del>
      </w:ins>
      <w:ins w:id="423" w:author="cmcc" w:date="2024-01-10T10:44:15Z">
        <w:del w:id="424" w:author="陈蔚燕" w:date="2024-01-16T22:43:19Z">
          <w:r>
            <w:rPr>
              <w:rFonts w:hint="eastAsia" w:ascii="宋体" w:hAnsi="宋体" w:cs="宋体"/>
              <w:b w:val="0"/>
              <w:bCs w:val="0"/>
              <w:i w:val="0"/>
              <w:iCs w:val="0"/>
              <w:caps w:val="0"/>
              <w:color w:val="000000"/>
              <w:spacing w:val="0"/>
              <w:kern w:val="0"/>
              <w:sz w:val="21"/>
              <w:szCs w:val="21"/>
              <w:lang w:val="en-US" w:eastAsia="zh-CN" w:bidi="ar"/>
            </w:rPr>
            <w:delText>分布</w:delText>
          </w:r>
        </w:del>
      </w:ins>
      <w:del w:id="425" w:author="陈蔚燕" w:date="2024-01-16T22:43:19Z">
        <w:r>
          <w:rPr>
            <w:rFonts w:hint="eastAsia" w:ascii="宋体" w:hAnsi="宋体" w:eastAsia="宋体" w:cs="宋体"/>
            <w:b w:val="0"/>
            <w:bCs w:val="0"/>
            <w:i w:val="0"/>
            <w:iCs w:val="0"/>
            <w:caps w:val="0"/>
            <w:color w:val="000000"/>
            <w:spacing w:val="0"/>
            <w:kern w:val="0"/>
            <w:sz w:val="21"/>
            <w:szCs w:val="21"/>
            <w:lang w:val="en-US" w:eastAsia="zh-CN" w:bidi="ar"/>
          </w:rPr>
          <w:delText>；第二部分</w:delText>
        </w:r>
      </w:del>
      <w:del w:id="426" w:author="陈蔚燕" w:date="2024-01-16T22:43:19Z">
        <w:r>
          <w:rPr/>
          <w:delText>详细阐述了干扰</w:delText>
        </w:r>
      </w:del>
      <w:ins w:id="427" w:author="李新" w:date="2024-01-15T10:32:48Z">
        <w:del w:id="428" w:author="陈蔚燕" w:date="2024-01-16T22:43:19Z">
          <w:r>
            <w:rPr>
              <w:rFonts w:hint="eastAsia"/>
              <w:lang w:val="en-US" w:eastAsia="zh-CN"/>
            </w:rPr>
            <w:delText>预测</w:delText>
          </w:r>
        </w:del>
      </w:ins>
      <w:del w:id="429" w:author="陈蔚燕" w:date="2024-01-16T22:43:19Z">
        <w:r>
          <w:rPr/>
          <w:delText>模型的建立过程</w:delText>
        </w:r>
      </w:del>
      <w:ins w:id="430" w:author="cmcc" w:date="2024-01-10T10:44:18Z">
        <w:del w:id="431" w:author="陈蔚燕" w:date="2024-01-16T22:43:19Z">
          <w:r>
            <w:rPr>
              <w:rFonts w:hint="eastAsia"/>
              <w:lang w:eastAsia="zh-CN"/>
            </w:rPr>
            <w:delText>，</w:delText>
          </w:r>
        </w:del>
      </w:ins>
      <w:ins w:id="432" w:author="cmcc" w:date="2024-01-10T10:44:19Z">
        <w:del w:id="433" w:author="陈蔚燕" w:date="2024-01-16T22:43:19Z">
          <w:r>
            <w:rPr>
              <w:rFonts w:hint="eastAsia"/>
              <w:lang w:val="en-US" w:eastAsia="zh-CN"/>
            </w:rPr>
            <w:delText>用于</w:delText>
          </w:r>
        </w:del>
      </w:ins>
      <w:ins w:id="434" w:author="cmcc" w:date="2024-01-10T10:44:20Z">
        <w:del w:id="435" w:author="陈蔚燕" w:date="2024-01-16T22:43:19Z">
          <w:r>
            <w:rPr>
              <w:rFonts w:hint="eastAsia"/>
              <w:lang w:val="en-US" w:eastAsia="zh-CN"/>
            </w:rPr>
            <w:delText>分析</w:delText>
          </w:r>
        </w:del>
      </w:ins>
      <w:ins w:id="436" w:author="cmcc" w:date="2024-01-10T10:44:21Z">
        <w:del w:id="437" w:author="陈蔚燕" w:date="2024-01-16T22:43:19Z">
          <w:r>
            <w:rPr>
              <w:rFonts w:hint="eastAsia"/>
              <w:lang w:val="en-US" w:eastAsia="zh-CN"/>
            </w:rPr>
            <w:delText>干扰</w:delText>
          </w:r>
        </w:del>
      </w:ins>
      <w:ins w:id="438" w:author="cmcc" w:date="2024-01-10T10:44:22Z">
        <w:del w:id="439" w:author="陈蔚燕" w:date="2024-01-16T22:43:19Z">
          <w:r>
            <w:rPr>
              <w:rFonts w:hint="eastAsia"/>
              <w:lang w:val="en-US" w:eastAsia="zh-CN"/>
            </w:rPr>
            <w:delText>强度</w:delText>
          </w:r>
        </w:del>
      </w:ins>
      <w:ins w:id="440" w:author="cmcc" w:date="2024-01-10T10:44:23Z">
        <w:del w:id="441" w:author="陈蔚燕" w:date="2024-01-16T22:43:19Z">
          <w:r>
            <w:rPr>
              <w:rFonts w:hint="eastAsia"/>
              <w:lang w:val="en-US" w:eastAsia="zh-CN"/>
            </w:rPr>
            <w:delText>和</w:delText>
          </w:r>
        </w:del>
      </w:ins>
      <w:ins w:id="442" w:author="cmcc" w:date="2024-01-10T10:44:26Z">
        <w:del w:id="443" w:author="陈蔚燕" w:date="2024-01-16T22:43:19Z">
          <w:r>
            <w:rPr>
              <w:rFonts w:hint="eastAsia"/>
              <w:lang w:val="en-US" w:eastAsia="zh-CN"/>
            </w:rPr>
            <w:delText>干扰源</w:delText>
          </w:r>
        </w:del>
      </w:ins>
      <w:del w:id="444" w:author="陈蔚燕" w:date="2024-01-16T22:43:19Z">
        <w:r>
          <w:rPr/>
          <w:delText>；第三部分通过仿真验证了理论模型的有效性，并对低空干扰模型进行了校准。最后，我们对研究成果进行总结。</w:delText>
        </w:r>
      </w:del>
      <w:del w:id="445" w:author="陈蔚燕" w:date="2024-01-16T22:43:19Z">
        <w:r>
          <w:rPr>
            <w:rFonts w:hint="eastAsia"/>
            <w:bCs/>
            <w:strike w:val="0"/>
            <w:szCs w:val="21"/>
            <w:highlight w:val="none"/>
            <w:lang w:val="en-US" w:eastAsia="zh-CN"/>
          </w:rPr>
          <w:delText>注，本文中提到的干扰如无特殊标注，皆为下行干扰。</w:delText>
        </w:r>
      </w:del>
    </w:p>
    <w:p>
      <w:pPr>
        <w:ind w:firstLine="420"/>
      </w:pPr>
    </w:p>
    <w:p>
      <w:pPr>
        <w:rPr>
          <w:rFonts w:hint="default"/>
          <w:lang w:val="en-US" w:eastAsia="zh-CN"/>
        </w:rPr>
      </w:pPr>
    </w:p>
    <w:p>
      <w:pPr>
        <w:pStyle w:val="3"/>
        <w:numPr>
          <w:ilvl w:val="0"/>
          <w:numId w:val="4"/>
        </w:numPr>
        <w:spacing w:line="312" w:lineRule="auto"/>
        <w:rPr>
          <w:sz w:val="21"/>
          <w:szCs w:val="36"/>
        </w:rPr>
      </w:pPr>
      <w:r>
        <w:rPr>
          <w:rFonts w:hint="eastAsia"/>
          <w:sz w:val="21"/>
          <w:szCs w:val="36"/>
        </w:rPr>
        <w:t xml:space="preserve"> 低空立体</w:t>
      </w:r>
      <w:r>
        <w:rPr>
          <w:rFonts w:hint="eastAsia"/>
          <w:sz w:val="21"/>
          <w:szCs w:val="36"/>
          <w:lang w:val="en-US" w:eastAsia="zh-CN"/>
        </w:rPr>
        <w:t>组网</w:t>
      </w:r>
      <w:r>
        <w:rPr>
          <w:rFonts w:hint="eastAsia"/>
          <w:sz w:val="21"/>
          <w:szCs w:val="36"/>
        </w:rPr>
        <w:t>分层</w:t>
      </w:r>
      <w:r>
        <w:rPr>
          <w:rFonts w:hint="eastAsia"/>
          <w:sz w:val="21"/>
          <w:szCs w:val="36"/>
          <w:lang w:val="en-US" w:eastAsia="zh-CN"/>
        </w:rPr>
        <w:t>的定义及特性</w:t>
      </w:r>
      <w:ins w:id="446" w:author="cmcc" w:date="2024-01-10T10:43:58Z">
        <w:del w:id="447" w:author="李新" w:date="2024-01-12T09:31:45Z">
          <w:r>
            <w:rPr>
              <w:rFonts w:hint="eastAsia"/>
              <w:sz w:val="21"/>
              <w:szCs w:val="36"/>
              <w:lang w:val="en-US" w:eastAsia="zh-CN"/>
            </w:rPr>
            <w:delText>（</w:delText>
          </w:r>
        </w:del>
      </w:ins>
      <w:ins w:id="448" w:author="cmcc" w:date="2024-01-10T10:44:00Z">
        <w:del w:id="449" w:author="李新" w:date="2024-01-12T09:31:45Z">
          <w:r>
            <w:rPr>
              <w:rFonts w:hint="eastAsia"/>
              <w:sz w:val="21"/>
              <w:szCs w:val="36"/>
              <w:lang w:val="en-US" w:eastAsia="zh-CN"/>
            </w:rPr>
            <w:delText>干扰</w:delText>
          </w:r>
        </w:del>
      </w:ins>
      <w:ins w:id="450" w:author="cmcc" w:date="2024-01-10T10:44:01Z">
        <w:del w:id="451" w:author="李新" w:date="2024-01-12T09:31:45Z">
          <w:r>
            <w:rPr>
              <w:rFonts w:hint="eastAsia"/>
              <w:sz w:val="21"/>
              <w:szCs w:val="36"/>
              <w:lang w:val="en-US" w:eastAsia="zh-CN"/>
            </w:rPr>
            <w:delText>分布</w:delText>
          </w:r>
        </w:del>
      </w:ins>
      <w:ins w:id="452" w:author="cmcc" w:date="2024-01-10T10:43:58Z">
        <w:del w:id="453" w:author="李新" w:date="2024-01-12T09:31:45Z">
          <w:r>
            <w:rPr>
              <w:rFonts w:hint="eastAsia"/>
              <w:sz w:val="21"/>
              <w:szCs w:val="36"/>
              <w:lang w:val="en-US" w:eastAsia="zh-CN"/>
            </w:rPr>
            <w:delText>）</w:delText>
          </w:r>
        </w:del>
      </w:ins>
    </w:p>
    <w:p>
      <w:pPr>
        <w:spacing w:line="312" w:lineRule="auto"/>
        <w:ind w:firstLine="420" w:firstLineChars="0"/>
        <w:rPr>
          <w:rFonts w:hint="default" w:eastAsia="宋体"/>
          <w:bCs/>
          <w:szCs w:val="21"/>
          <w:lang w:val="en-US" w:eastAsia="zh-CN"/>
        </w:rPr>
      </w:pPr>
      <w:r>
        <w:rPr>
          <w:rFonts w:hint="eastAsia" w:ascii="宋体" w:hAnsi="宋体" w:cs="宋体"/>
          <w:i w:val="0"/>
          <w:iCs w:val="0"/>
          <w:caps w:val="0"/>
          <w:color w:val="000000"/>
          <w:spacing w:val="0"/>
          <w:sz w:val="21"/>
          <w:szCs w:val="21"/>
          <w:shd w:val="clear" w:fill="FFFFFF"/>
          <w:lang w:val="en-US" w:eastAsia="zh-CN"/>
        </w:rPr>
        <w:t>与天线下倾的地面网络不同，天线上倾覆盖低空时，因LOS传播环境，信号形成立体扩散传播，在覆盖提升的同时，也带来了更复杂的立体干扰问题。</w:t>
      </w:r>
      <w:r>
        <w:rPr>
          <w:rFonts w:hint="eastAsia"/>
          <w:bCs/>
          <w:szCs w:val="21"/>
          <w:lang w:val="en-US" w:eastAsia="zh-CN"/>
        </w:rPr>
        <w:t>传统的低空组网分层通常根据业务进行进行分层</w:t>
      </w:r>
      <w:ins w:id="454" w:author="cmcc" w:date="2024-01-10T10:31:51Z">
        <w:r>
          <w:rPr>
            <w:rFonts w:hint="eastAsia"/>
            <w:bCs/>
            <w:szCs w:val="21"/>
            <w:highlight w:val="yellow"/>
            <w:lang w:val="en-US" w:eastAsia="zh-CN"/>
            <w:rPrChange w:id="455" w:author="cmcc" w:date="2024-01-10T10:31:56Z">
              <w:rPr>
                <w:rFonts w:hint="eastAsia"/>
                <w:bCs/>
                <w:szCs w:val="21"/>
                <w:lang w:val="en-US" w:eastAsia="zh-CN"/>
              </w:rPr>
            </w:rPrChange>
          </w:rPr>
          <w:t>[</w:t>
        </w:r>
      </w:ins>
      <w:ins w:id="456" w:author="cmcc" w:date="2024-01-10T10:31:52Z">
        <w:r>
          <w:rPr>
            <w:rFonts w:hint="eastAsia"/>
            <w:bCs/>
            <w:szCs w:val="21"/>
            <w:highlight w:val="yellow"/>
            <w:lang w:val="en-US" w:eastAsia="zh-CN"/>
            <w:rPrChange w:id="457" w:author="cmcc" w:date="2024-01-10T10:31:56Z">
              <w:rPr>
                <w:rFonts w:hint="eastAsia"/>
                <w:bCs/>
                <w:szCs w:val="21"/>
                <w:lang w:val="en-US" w:eastAsia="zh-CN"/>
              </w:rPr>
            </w:rPrChange>
          </w:rPr>
          <w:t>1</w:t>
        </w:r>
      </w:ins>
      <w:ins w:id="458" w:author="cmcc" w:date="2024-02-02T17:26:16Z">
        <w:r>
          <w:rPr>
            <w:rFonts w:hint="eastAsia"/>
            <w:bCs/>
            <w:szCs w:val="21"/>
            <w:highlight w:val="yellow"/>
            <w:lang w:val="en-US" w:eastAsia="zh-CN"/>
          </w:rPr>
          <w:t>1</w:t>
        </w:r>
      </w:ins>
      <w:ins w:id="459" w:author="cmcc" w:date="2024-01-10T10:31:51Z">
        <w:r>
          <w:rPr>
            <w:rFonts w:hint="eastAsia"/>
            <w:bCs/>
            <w:szCs w:val="21"/>
            <w:highlight w:val="yellow"/>
            <w:lang w:val="en-US" w:eastAsia="zh-CN"/>
            <w:rPrChange w:id="460" w:author="cmcc" w:date="2024-01-10T10:31:56Z">
              <w:rPr>
                <w:rFonts w:hint="eastAsia"/>
                <w:bCs/>
                <w:szCs w:val="21"/>
                <w:lang w:val="en-US" w:eastAsia="zh-CN"/>
              </w:rPr>
            </w:rPrChange>
          </w:rPr>
          <w:t>]</w:t>
        </w:r>
      </w:ins>
      <w:r>
        <w:rPr>
          <w:rFonts w:hint="eastAsia"/>
          <w:bCs/>
          <w:szCs w:val="21"/>
          <w:lang w:val="en-US" w:eastAsia="zh-CN"/>
        </w:rPr>
        <w:t>。</w:t>
      </w:r>
      <w:r>
        <w:rPr>
          <w:rFonts w:hint="eastAsia" w:ascii="宋体" w:hAnsi="宋体" w:cs="宋体"/>
          <w:i w:val="0"/>
          <w:iCs w:val="0"/>
          <w:caps w:val="0"/>
          <w:color w:val="000000"/>
          <w:spacing w:val="0"/>
          <w:sz w:val="21"/>
          <w:szCs w:val="21"/>
          <w:shd w:val="clear" w:fill="FFFFFF"/>
          <w:lang w:val="en-US" w:eastAsia="zh-CN"/>
        </w:rPr>
        <w:t>为了便于分析低空组网的立体干扰，本章基于立体覆盖情况重新定义低空立体组网的分层，并提出低空立体组网基于分层的覆盖及干扰特性。为简化分析，本文假定各基站站高相同、站</w:t>
      </w:r>
      <w:r>
        <w:rPr>
          <w:rFonts w:hint="eastAsia" w:ascii="Times New Roman" w:hAnsi="Times New Roman" w:cs="Times New Roman"/>
          <w:bCs/>
          <w:i w:val="0"/>
          <w:iCs w:val="0"/>
          <w:caps w:val="0"/>
          <w:color w:val="auto"/>
          <w:spacing w:val="0"/>
          <w:sz w:val="21"/>
          <w:szCs w:val="21"/>
          <w:shd w:val="clear" w:fill="auto"/>
          <w:lang w:val="en-US" w:eastAsia="zh-CN"/>
          <w:rPrChange w:id="461" w:author="cmcc" w:date="2024-01-10T16:02:00Z">
            <w:rPr>
              <w:rFonts w:hint="eastAsia" w:ascii="宋体" w:hAnsi="宋体" w:cs="宋体"/>
              <w:i w:val="0"/>
              <w:iCs w:val="0"/>
              <w:caps w:val="0"/>
              <w:color w:val="000000"/>
              <w:spacing w:val="0"/>
              <w:sz w:val="21"/>
              <w:szCs w:val="21"/>
              <w:shd w:val="clear" w:fill="FFFFFF"/>
              <w:lang w:val="en-US" w:eastAsia="zh-CN"/>
            </w:rPr>
          </w:rPrChange>
        </w:rPr>
        <w:t>间距相同</w:t>
      </w:r>
      <w:del w:id="462" w:author="cmcc" w:date="2024-01-10T16:01:47Z">
        <w:r>
          <w:rPr>
            <w:rFonts w:hint="default" w:ascii="Times New Roman" w:hAnsi="Times New Roman" w:cs="Times New Roman"/>
            <w:bCs/>
            <w:i w:val="0"/>
            <w:iCs w:val="0"/>
            <w:caps w:val="0"/>
            <w:color w:val="auto"/>
            <w:spacing w:val="0"/>
            <w:sz w:val="21"/>
            <w:szCs w:val="21"/>
            <w:highlight w:val="yellow"/>
            <w:shd w:val="clear" w:fill="auto"/>
            <w:lang w:val="en-US" w:eastAsia="zh-CN"/>
            <w:rPrChange w:id="463" w:author="cmcc" w:date="2024-01-10T16:02:03Z">
              <w:rPr>
                <w:rFonts w:hint="eastAsia" w:ascii="宋体" w:hAnsi="宋体" w:cs="宋体"/>
                <w:i w:val="0"/>
                <w:iCs w:val="0"/>
                <w:caps w:val="0"/>
                <w:color w:val="000000"/>
                <w:spacing w:val="0"/>
                <w:sz w:val="21"/>
                <w:szCs w:val="21"/>
                <w:shd w:val="clear" w:fill="FFFFFF"/>
                <w:lang w:val="en-US" w:eastAsia="zh-CN"/>
              </w:rPr>
            </w:rPrChange>
          </w:rPr>
          <w:delText>[</w:delText>
        </w:r>
      </w:del>
      <w:del w:id="464" w:author="cmcc" w:date="2024-01-10T16:01:47Z">
        <w:r>
          <w:rPr>
            <w:rFonts w:hint="default" w:ascii="Times New Roman" w:hAnsi="Times New Roman" w:cs="Times New Roman"/>
            <w:bCs/>
            <w:i w:val="0"/>
            <w:iCs w:val="0"/>
            <w:caps w:val="0"/>
            <w:color w:val="auto"/>
            <w:spacing w:val="0"/>
            <w:sz w:val="21"/>
            <w:szCs w:val="21"/>
            <w:highlight w:val="yellow"/>
            <w:shd w:val="clear" w:fill="auto"/>
            <w:lang w:val="en-US" w:eastAsia="zh-CN"/>
            <w:rPrChange w:id="465" w:author="cmcc" w:date="2024-01-10T16:02:03Z">
              <w:rPr>
                <w:rFonts w:hint="eastAsia" w:ascii="宋体" w:hAnsi="宋体" w:cs="宋体"/>
                <w:i w:val="0"/>
                <w:iCs w:val="0"/>
                <w:caps w:val="0"/>
                <w:color w:val="000000"/>
                <w:spacing w:val="0"/>
                <w:sz w:val="21"/>
                <w:szCs w:val="21"/>
                <w:shd w:val="clear" w:fill="FFFFFF"/>
                <w:lang w:val="en-US" w:eastAsia="zh-CN"/>
              </w:rPr>
            </w:rPrChange>
          </w:rPr>
          <w:delText>]</w:delText>
        </w:r>
      </w:del>
      <w:ins w:id="466" w:author="cmcc" w:date="2024-01-10T16:01:47Z">
        <w:r>
          <w:rPr>
            <w:rFonts w:hint="eastAsia" w:ascii="Times New Roman" w:hAnsi="Times New Roman" w:cs="Times New Roman"/>
            <w:bCs/>
            <w:i w:val="0"/>
            <w:iCs w:val="0"/>
            <w:caps w:val="0"/>
            <w:color w:val="auto"/>
            <w:spacing w:val="0"/>
            <w:sz w:val="21"/>
            <w:szCs w:val="21"/>
            <w:highlight w:val="yellow"/>
            <w:shd w:val="clear" w:fill="auto"/>
            <w:lang w:val="en-US" w:eastAsia="zh-CN"/>
            <w:rPrChange w:id="467" w:author="cmcc" w:date="2024-01-10T16:02:03Z">
              <w:rPr>
                <w:rFonts w:hint="eastAsia" w:ascii="宋体" w:hAnsi="宋体" w:cs="宋体"/>
                <w:i w:val="0"/>
                <w:iCs w:val="0"/>
                <w:caps w:val="0"/>
                <w:color w:val="000000"/>
                <w:spacing w:val="0"/>
                <w:sz w:val="21"/>
                <w:szCs w:val="21"/>
                <w:highlight w:val="yellow"/>
                <w:shd w:val="clear" w:fill="FFFFFF"/>
                <w:lang w:val="en-US" w:eastAsia="zh-CN"/>
              </w:rPr>
            </w:rPrChange>
          </w:rPr>
          <w:t>[</w:t>
        </w:r>
      </w:ins>
      <w:ins w:id="468" w:author="cmcc" w:date="2024-01-10T16:01:50Z">
        <w:r>
          <w:rPr>
            <w:rFonts w:hint="eastAsia" w:ascii="Times New Roman" w:hAnsi="Times New Roman" w:cs="Times New Roman"/>
            <w:bCs/>
            <w:i w:val="0"/>
            <w:iCs w:val="0"/>
            <w:caps w:val="0"/>
            <w:color w:val="auto"/>
            <w:spacing w:val="0"/>
            <w:sz w:val="21"/>
            <w:szCs w:val="21"/>
            <w:highlight w:val="yellow"/>
            <w:shd w:val="clear" w:fill="auto"/>
            <w:lang w:val="en-US" w:eastAsia="zh-CN"/>
            <w:rPrChange w:id="469" w:author="cmcc" w:date="2024-01-10T16:02:03Z">
              <w:rPr>
                <w:rFonts w:hint="eastAsia" w:ascii="宋体" w:hAnsi="宋体" w:cs="宋体"/>
                <w:i w:val="0"/>
                <w:iCs w:val="0"/>
                <w:caps w:val="0"/>
                <w:color w:val="000000"/>
                <w:spacing w:val="0"/>
                <w:sz w:val="21"/>
                <w:szCs w:val="21"/>
                <w:highlight w:val="yellow"/>
                <w:shd w:val="clear" w:fill="FFFFFF"/>
                <w:lang w:val="en-US" w:eastAsia="zh-CN"/>
              </w:rPr>
            </w:rPrChange>
          </w:rPr>
          <w:t>1</w:t>
        </w:r>
      </w:ins>
      <w:ins w:id="470" w:author="cmcc" w:date="2024-02-02T17:26:18Z">
        <w:r>
          <w:rPr>
            <w:rFonts w:hint="eastAsia" w:cs="Times New Roman"/>
            <w:bCs/>
            <w:i w:val="0"/>
            <w:iCs w:val="0"/>
            <w:caps w:val="0"/>
            <w:color w:val="auto"/>
            <w:spacing w:val="0"/>
            <w:sz w:val="21"/>
            <w:szCs w:val="21"/>
            <w:highlight w:val="yellow"/>
            <w:shd w:val="clear" w:fill="auto"/>
            <w:lang w:val="en-US" w:eastAsia="zh-CN"/>
          </w:rPr>
          <w:t>2</w:t>
        </w:r>
      </w:ins>
      <w:ins w:id="471" w:author="cmcc" w:date="2024-01-10T16:01:47Z">
        <w:r>
          <w:rPr>
            <w:rFonts w:hint="eastAsia" w:ascii="Times New Roman" w:hAnsi="Times New Roman" w:cs="Times New Roman"/>
            <w:bCs/>
            <w:i w:val="0"/>
            <w:iCs w:val="0"/>
            <w:caps w:val="0"/>
            <w:color w:val="auto"/>
            <w:spacing w:val="0"/>
            <w:sz w:val="21"/>
            <w:szCs w:val="21"/>
            <w:highlight w:val="yellow"/>
            <w:shd w:val="clear" w:fill="auto"/>
            <w:lang w:val="en-US" w:eastAsia="zh-CN"/>
            <w:rPrChange w:id="472" w:author="cmcc" w:date="2024-01-10T16:02:03Z">
              <w:rPr>
                <w:rFonts w:hint="eastAsia" w:ascii="宋体" w:hAnsi="宋体" w:cs="宋体"/>
                <w:i w:val="0"/>
                <w:iCs w:val="0"/>
                <w:caps w:val="0"/>
                <w:color w:val="000000"/>
                <w:spacing w:val="0"/>
                <w:sz w:val="21"/>
                <w:szCs w:val="21"/>
                <w:highlight w:val="yellow"/>
                <w:shd w:val="clear" w:fill="FFFFFF"/>
                <w:lang w:val="en-US" w:eastAsia="zh-CN"/>
              </w:rPr>
            </w:rPrChange>
          </w:rPr>
          <w:t>]</w:t>
        </w:r>
      </w:ins>
      <w:r>
        <w:rPr>
          <w:rFonts w:hint="eastAsia" w:ascii="宋体" w:hAnsi="宋体" w:cs="宋体"/>
          <w:i w:val="0"/>
          <w:iCs w:val="0"/>
          <w:caps w:val="0"/>
          <w:color w:val="000000"/>
          <w:spacing w:val="0"/>
          <w:sz w:val="21"/>
          <w:szCs w:val="21"/>
          <w:shd w:val="clear" w:fill="FFFFFF"/>
          <w:lang w:val="en-US" w:eastAsia="zh-CN"/>
        </w:rPr>
        <w:t>、天线主瓣宽度及上倾角度相同、主瓣波束</w:t>
      </w:r>
      <w:r>
        <w:rPr>
          <w:rFonts w:hint="eastAsia"/>
        </w:rPr>
        <w:t>下边缘对齐基站高度所在水平面</w:t>
      </w:r>
      <w:r>
        <w:rPr>
          <w:rFonts w:hint="eastAsia"/>
          <w:lang w:eastAsia="zh-CN"/>
        </w:rPr>
        <w:t>，</w:t>
      </w:r>
      <w:r>
        <w:rPr>
          <w:rFonts w:hint="eastAsia"/>
          <w:bCs/>
          <w:szCs w:val="21"/>
          <w:lang w:val="en-US" w:eastAsia="zh-CN"/>
        </w:rPr>
        <w:t>在此场景下，各小区主瓣波束上边缘在低空形成交点，基于各交点的水平连线形成不同高度的各层</w:t>
      </w:r>
      <w:r>
        <w:rPr>
          <w:rFonts w:hint="eastAsia"/>
          <w:lang w:val="en-US" w:eastAsia="zh-CN"/>
        </w:rPr>
        <w:t>。低空立体组网分层具有如下覆盖及干扰特性</w:t>
      </w:r>
      <w:r>
        <w:rPr>
          <w:rFonts w:hint="eastAsia"/>
          <w:bCs/>
          <w:szCs w:val="21"/>
          <w:lang w:val="en-US" w:eastAsia="zh-CN"/>
        </w:rPr>
        <w:t>：</w:t>
      </w:r>
      <w:r>
        <w:rPr>
          <w:rFonts w:hint="eastAsia"/>
          <w:bCs/>
          <w:szCs w:val="21"/>
          <w:highlight w:val="none"/>
        </w:rPr>
        <w:t>同一站点上空</w:t>
      </w:r>
      <w:r>
        <w:rPr>
          <w:rFonts w:hint="eastAsia"/>
          <w:bCs/>
          <w:szCs w:val="21"/>
          <w:highlight w:val="none"/>
          <w:lang w:eastAsia="zh-CN"/>
        </w:rPr>
        <w:t>，</w:t>
      </w:r>
      <w:r>
        <w:rPr>
          <w:rFonts w:hint="eastAsia"/>
          <w:bCs/>
          <w:szCs w:val="21"/>
          <w:highlight w:val="none"/>
        </w:rPr>
        <w:t>不同高度上</w:t>
      </w:r>
      <w:r>
        <w:rPr>
          <w:rFonts w:hint="eastAsia"/>
          <w:bCs/>
          <w:szCs w:val="21"/>
          <w:highlight w:val="none"/>
          <w:lang w:val="en-US" w:eastAsia="zh-CN"/>
        </w:rPr>
        <w:t>的服务</w:t>
      </w:r>
      <w:r>
        <w:rPr>
          <w:rFonts w:hint="eastAsia"/>
          <w:bCs/>
          <w:szCs w:val="21"/>
          <w:highlight w:val="none"/>
        </w:rPr>
        <w:t>小区</w:t>
      </w:r>
      <w:r>
        <w:rPr>
          <w:rFonts w:hint="eastAsia"/>
          <w:bCs/>
          <w:szCs w:val="21"/>
          <w:highlight w:val="none"/>
          <w:lang w:val="en-US" w:eastAsia="zh-CN"/>
        </w:rPr>
        <w:t>不同</w:t>
      </w:r>
      <w:r>
        <w:rPr>
          <w:rFonts w:hint="eastAsia"/>
          <w:bCs/>
          <w:szCs w:val="21"/>
          <w:highlight w:val="none"/>
          <w:lang w:eastAsia="zh-CN"/>
        </w:rPr>
        <w:t>；</w:t>
      </w:r>
      <w:r>
        <w:rPr>
          <w:rFonts w:hint="eastAsia"/>
          <w:bCs/>
          <w:szCs w:val="21"/>
          <w:highlight w:val="none"/>
        </w:rPr>
        <w:t>相同高度上</w:t>
      </w:r>
      <w:r>
        <w:rPr>
          <w:rFonts w:hint="eastAsia"/>
          <w:bCs/>
          <w:szCs w:val="21"/>
          <w:highlight w:val="none"/>
          <w:lang w:eastAsia="zh-CN"/>
        </w:rPr>
        <w:t>，</w:t>
      </w:r>
      <w:r>
        <w:rPr>
          <w:rFonts w:hint="eastAsia"/>
          <w:bCs/>
          <w:szCs w:val="21"/>
          <w:highlight w:val="none"/>
        </w:rPr>
        <w:t>不同站点上的</w:t>
      </w:r>
      <w:r>
        <w:rPr>
          <w:rFonts w:hint="eastAsia"/>
          <w:bCs/>
          <w:szCs w:val="21"/>
          <w:highlight w:val="none"/>
          <w:lang w:val="en-US" w:eastAsia="zh-CN"/>
        </w:rPr>
        <w:t>服务小区</w:t>
      </w:r>
      <w:r>
        <w:rPr>
          <w:rFonts w:hint="eastAsia"/>
          <w:bCs/>
          <w:szCs w:val="21"/>
          <w:highlight w:val="none"/>
        </w:rPr>
        <w:t>也各不相同</w:t>
      </w:r>
      <w:r>
        <w:rPr>
          <w:rFonts w:hint="eastAsia"/>
          <w:bCs/>
          <w:szCs w:val="21"/>
          <w:lang w:val="en-US" w:eastAsia="zh-CN"/>
        </w:rPr>
        <w:t>；</w:t>
      </w:r>
      <w:r>
        <w:rPr>
          <w:rFonts w:hint="eastAsia"/>
          <w:bCs/>
          <w:szCs w:val="21"/>
          <w:highlight w:val="none"/>
          <w:lang w:val="en-US" w:eastAsia="zh-CN"/>
        </w:rPr>
        <w:t>服务小区和干扰小区随层的变化而变化</w:t>
      </w:r>
      <w:ins w:id="473" w:author="李新" w:date="2024-01-15T10:43:07Z">
        <w:r>
          <w:rPr>
            <w:rFonts w:hint="eastAsia"/>
            <w:bCs/>
            <w:szCs w:val="21"/>
            <w:highlight w:val="none"/>
            <w:lang w:val="en-US" w:eastAsia="zh-CN"/>
          </w:rPr>
          <w:t>。</w:t>
        </w:r>
      </w:ins>
    </w:p>
    <w:p>
      <w:pPr>
        <w:spacing w:line="312" w:lineRule="auto"/>
        <w:ind w:firstLine="420" w:firstLineChars="0"/>
        <w:rPr>
          <w:ins w:id="474" w:author="cmcc" w:date="2024-02-01T10:39:28Z"/>
          <w:rFonts w:hint="eastAsia"/>
          <w:bCs/>
          <w:szCs w:val="21"/>
        </w:rPr>
      </w:pPr>
      <w:r>
        <w:rPr>
          <w:rFonts w:hint="eastAsia"/>
          <w:bCs/>
          <w:szCs w:val="21"/>
          <w:lang w:val="en-US" w:eastAsia="zh-CN"/>
        </w:rPr>
        <w:t>传统的低空组网常基于提供的业务</w:t>
      </w:r>
      <w:r>
        <w:rPr>
          <w:rFonts w:hint="eastAsia"/>
          <w:bCs/>
          <w:szCs w:val="21"/>
          <w:highlight w:val="none"/>
          <w:lang w:val="en-US" w:eastAsia="zh-CN"/>
        </w:rPr>
        <w:t>进行分层</w:t>
      </w:r>
      <w:r>
        <w:rPr>
          <w:rFonts w:hint="eastAsia"/>
          <w:bCs/>
          <w:szCs w:val="21"/>
          <w:lang w:val="en-US" w:eastAsia="zh-CN"/>
        </w:rPr>
        <w:t>，低空业务目前主要集中在</w:t>
      </w:r>
      <w:r>
        <w:rPr>
          <w:rFonts w:hint="eastAsia"/>
          <w:bCs/>
          <w:szCs w:val="21"/>
        </w:rPr>
        <w:t>距离地面100~600米的三层区域</w:t>
      </w:r>
      <w:del w:id="475" w:author="cmcc" w:date="2024-01-10T16:01:10Z">
        <w:r>
          <w:rPr>
            <w:rFonts w:hint="eastAsia"/>
            <w:bCs/>
            <w:szCs w:val="21"/>
            <w:highlight w:val="yellow"/>
            <w:lang w:val="en-US" w:eastAsia="zh-CN"/>
            <w:rPrChange w:id="476" w:author="cmcc" w:date="2024-01-10T10:32:54Z">
              <w:rPr>
                <w:rFonts w:hint="eastAsia"/>
                <w:bCs/>
                <w:szCs w:val="21"/>
                <w:lang w:val="en-US" w:eastAsia="zh-CN"/>
              </w:rPr>
            </w:rPrChange>
          </w:rPr>
          <w:delText>[</w:delText>
        </w:r>
      </w:del>
      <w:del w:id="477" w:author="cmcc" w:date="2024-01-10T16:01:09Z">
        <w:r>
          <w:rPr>
            <w:rFonts w:hint="eastAsia"/>
            <w:bCs/>
            <w:szCs w:val="21"/>
            <w:highlight w:val="yellow"/>
            <w:lang w:val="en-US" w:eastAsia="zh-CN"/>
            <w:rPrChange w:id="478" w:author="cmcc" w:date="2024-01-10T10:32:54Z">
              <w:rPr>
                <w:rFonts w:hint="eastAsia"/>
                <w:bCs/>
                <w:szCs w:val="21"/>
                <w:lang w:val="en-US" w:eastAsia="zh-CN"/>
              </w:rPr>
            </w:rPrChange>
          </w:rPr>
          <w:delText>]</w:delText>
        </w:r>
      </w:del>
      <w:r>
        <w:rPr>
          <w:rFonts w:hint="eastAsia"/>
          <w:bCs/>
          <w:szCs w:val="21"/>
        </w:rPr>
        <w:t>。第一层为地面覆盖层，</w:t>
      </w:r>
      <w:r>
        <w:rPr>
          <w:rFonts w:hint="eastAsia"/>
        </w:rPr>
        <w:t>覆盖高度小于1</w:t>
      </w:r>
      <w:r>
        <w:t>00</w:t>
      </w:r>
      <w:r>
        <w:rPr>
          <w:rFonts w:hint="eastAsia"/>
        </w:rPr>
        <w:t>米的空间</w:t>
      </w:r>
      <w:r>
        <w:rPr>
          <w:rFonts w:hint="eastAsia"/>
          <w:bCs/>
          <w:szCs w:val="21"/>
        </w:rPr>
        <w:t>，主要</w:t>
      </w:r>
      <w:r>
        <w:rPr>
          <w:rFonts w:hint="eastAsia"/>
        </w:rPr>
        <w:t>服务于低空无人机配送等应用场景</w:t>
      </w:r>
      <w:r>
        <w:rPr>
          <w:rFonts w:hint="eastAsia"/>
          <w:bCs/>
          <w:szCs w:val="21"/>
        </w:rPr>
        <w:t>；第二层为超低空覆盖层，覆盖距离地面100~300米</w:t>
      </w:r>
      <w:r>
        <w:rPr>
          <w:rStyle w:val="35"/>
          <w:rFonts w:hint="eastAsia"/>
        </w:rPr>
        <w:t>的</w:t>
      </w:r>
      <w:r>
        <w:rPr>
          <w:rFonts w:hint="eastAsia"/>
        </w:rPr>
        <w:t>空间</w:t>
      </w:r>
      <w:r>
        <w:rPr>
          <w:rFonts w:hint="eastAsia"/>
          <w:bCs/>
          <w:szCs w:val="21"/>
        </w:rPr>
        <w:t>，主要服务应急救援、安全巡检等应用场景；第三层低空覆盖层，覆盖距离地面300~600米的</w:t>
      </w:r>
      <w:r>
        <w:rPr>
          <w:rFonts w:hint="eastAsia"/>
        </w:rPr>
        <w:t>空间</w:t>
      </w:r>
      <w:r>
        <w:rPr>
          <w:rFonts w:hint="eastAsia"/>
          <w:bCs/>
          <w:szCs w:val="21"/>
        </w:rPr>
        <w:t>，服务于直升机载人等应用场景。第一层覆盖，多受多楼宇、植被遮挡，传播环境多为NLOS（</w:t>
      </w:r>
      <w:r>
        <w:rPr>
          <w:rFonts w:hint="eastAsia"/>
        </w:rPr>
        <w:t>Non</w:t>
      </w:r>
      <w:r>
        <w:t>-</w:t>
      </w:r>
      <w:r>
        <w:rPr>
          <w:rFonts w:hint="eastAsia"/>
        </w:rPr>
        <w:t>Line</w:t>
      </w:r>
      <w:r>
        <w:t>-</w:t>
      </w:r>
      <w:r>
        <w:rPr>
          <w:rFonts w:hint="eastAsia"/>
        </w:rPr>
        <w:t>of</w:t>
      </w:r>
      <w:r>
        <w:t>-</w:t>
      </w:r>
      <w:r>
        <w:rPr>
          <w:rFonts w:hint="eastAsia"/>
        </w:rPr>
        <w:t>Sight</w:t>
      </w:r>
      <w:r>
        <w:rPr>
          <w:rFonts w:hint="eastAsia"/>
          <w:bCs/>
          <w:szCs w:val="21"/>
        </w:rPr>
        <w:t>）</w:t>
      </w:r>
      <w:ins w:id="479" w:author="cmcc" w:date="2024-01-10T10:33:39Z">
        <w:r>
          <w:rPr>
            <w:rFonts w:hint="eastAsia"/>
            <w:bCs/>
            <w:szCs w:val="21"/>
            <w:highlight w:val="yellow"/>
            <w:lang w:val="en-US" w:eastAsia="zh-CN"/>
            <w:rPrChange w:id="480" w:author="cmcc" w:date="2024-01-10T17:11:03Z">
              <w:rPr>
                <w:rFonts w:hint="eastAsia"/>
                <w:bCs/>
                <w:szCs w:val="21"/>
                <w:lang w:val="en-US" w:eastAsia="zh-CN"/>
              </w:rPr>
            </w:rPrChange>
          </w:rPr>
          <w:t>[</w:t>
        </w:r>
      </w:ins>
      <w:ins w:id="481" w:author="cmcc" w:date="2024-01-10T10:33:40Z">
        <w:r>
          <w:rPr>
            <w:rFonts w:hint="eastAsia"/>
            <w:bCs/>
            <w:szCs w:val="21"/>
            <w:highlight w:val="yellow"/>
            <w:lang w:val="en-US" w:eastAsia="zh-CN"/>
            <w:rPrChange w:id="482" w:author="cmcc" w:date="2024-01-10T17:11:03Z">
              <w:rPr>
                <w:rFonts w:hint="eastAsia"/>
                <w:bCs/>
                <w:szCs w:val="21"/>
                <w:lang w:val="en-US" w:eastAsia="zh-CN"/>
              </w:rPr>
            </w:rPrChange>
          </w:rPr>
          <w:t>1</w:t>
        </w:r>
      </w:ins>
      <w:ins w:id="483" w:author="cmcc" w:date="2024-02-02T17:26:22Z">
        <w:r>
          <w:rPr>
            <w:rFonts w:hint="eastAsia"/>
            <w:bCs/>
            <w:szCs w:val="21"/>
            <w:highlight w:val="yellow"/>
            <w:lang w:val="en-US" w:eastAsia="zh-CN"/>
          </w:rPr>
          <w:t>3</w:t>
        </w:r>
      </w:ins>
      <w:ins w:id="484" w:author="cmcc" w:date="2024-01-10T10:33:39Z">
        <w:r>
          <w:rPr>
            <w:rFonts w:hint="eastAsia"/>
            <w:bCs/>
            <w:szCs w:val="21"/>
            <w:highlight w:val="yellow"/>
            <w:lang w:val="en-US" w:eastAsia="zh-CN"/>
            <w:rPrChange w:id="485" w:author="cmcc" w:date="2024-01-10T17:11:03Z">
              <w:rPr>
                <w:rFonts w:hint="eastAsia"/>
                <w:bCs/>
                <w:szCs w:val="21"/>
                <w:lang w:val="en-US" w:eastAsia="zh-CN"/>
              </w:rPr>
            </w:rPrChange>
          </w:rPr>
          <w:t>]</w:t>
        </w:r>
      </w:ins>
      <w:r>
        <w:rPr>
          <w:rFonts w:hint="eastAsia"/>
          <w:bCs/>
          <w:szCs w:val="21"/>
        </w:rPr>
        <w:t>；第二、三层覆盖，为空中覆盖，遮挡少，传播环境多为LOS（Line-of-Sight）</w:t>
      </w:r>
      <w:r>
        <w:rPr>
          <w:rFonts w:hint="eastAsia"/>
          <w:bCs/>
          <w:szCs w:val="21"/>
          <w:highlight w:val="yellow"/>
          <w:rPrChange w:id="486" w:author="cmcc" w:date="2024-01-10T17:11:05Z">
            <w:rPr>
              <w:rFonts w:hint="eastAsia"/>
              <w:bCs/>
              <w:szCs w:val="21"/>
            </w:rPr>
          </w:rPrChange>
        </w:rPr>
        <w:t>[1</w:t>
      </w:r>
      <w:ins w:id="487" w:author="cmcc" w:date="2024-02-02T17:26:24Z">
        <w:r>
          <w:rPr>
            <w:rFonts w:hint="eastAsia"/>
            <w:bCs/>
            <w:szCs w:val="21"/>
            <w:highlight w:val="yellow"/>
            <w:lang w:val="en-US" w:eastAsia="zh-CN"/>
          </w:rPr>
          <w:t>4</w:t>
        </w:r>
      </w:ins>
      <w:del w:id="488" w:author="cmcc" w:date="2024-01-10T10:33:43Z">
        <w:r>
          <w:rPr>
            <w:rFonts w:hint="eastAsia"/>
            <w:bCs/>
            <w:szCs w:val="21"/>
            <w:highlight w:val="yellow"/>
            <w:rPrChange w:id="489" w:author="cmcc" w:date="2024-01-10T17:11:05Z">
              <w:rPr>
                <w:rFonts w:hint="eastAsia"/>
                <w:bCs/>
                <w:szCs w:val="21"/>
              </w:rPr>
            </w:rPrChange>
          </w:rPr>
          <w:delText>6</w:delText>
        </w:r>
      </w:del>
      <w:r>
        <w:rPr>
          <w:rFonts w:hint="eastAsia"/>
          <w:bCs/>
          <w:szCs w:val="21"/>
          <w:highlight w:val="yellow"/>
          <w:rPrChange w:id="490" w:author="cmcc" w:date="2024-01-10T17:11:05Z">
            <w:rPr>
              <w:rFonts w:hint="eastAsia"/>
              <w:bCs/>
              <w:szCs w:val="21"/>
            </w:rPr>
          </w:rPrChange>
        </w:rPr>
        <w:t>]</w:t>
      </w:r>
      <w:ins w:id="491" w:author="cmcc" w:date="2024-01-10T10:33:48Z">
        <w:r>
          <w:rPr>
            <w:rFonts w:hint="eastAsia"/>
            <w:bCs/>
            <w:szCs w:val="21"/>
            <w:highlight w:val="yellow"/>
            <w:lang w:val="en-US" w:eastAsia="zh-CN"/>
            <w:rPrChange w:id="492" w:author="cmcc" w:date="2024-01-10T17:11:05Z">
              <w:rPr>
                <w:rFonts w:hint="eastAsia"/>
                <w:bCs/>
                <w:szCs w:val="21"/>
                <w:lang w:val="en-US" w:eastAsia="zh-CN"/>
              </w:rPr>
            </w:rPrChange>
          </w:rPr>
          <w:t>,</w:t>
        </w:r>
      </w:ins>
      <w:ins w:id="493" w:author="cmcc" w:date="2024-01-10T10:33:51Z">
        <w:r>
          <w:rPr>
            <w:rFonts w:hint="eastAsia"/>
            <w:bCs/>
            <w:szCs w:val="21"/>
            <w:lang w:val="en-US" w:eastAsia="zh-CN"/>
          </w:rPr>
          <w:t>，</w:t>
        </w:r>
      </w:ins>
      <w:ins w:id="494" w:author="cmcc" w:date="2024-01-10T10:33:52Z">
        <w:r>
          <w:rPr>
            <w:rFonts w:hint="eastAsia"/>
            <w:bCs/>
            <w:szCs w:val="21"/>
            <w:lang w:val="en-US" w:eastAsia="zh-CN"/>
          </w:rPr>
          <w:t>本文</w:t>
        </w:r>
      </w:ins>
      <w:ins w:id="495" w:author="cmcc" w:date="2024-01-10T10:33:54Z">
        <w:r>
          <w:rPr>
            <w:rFonts w:hint="eastAsia"/>
            <w:bCs/>
            <w:szCs w:val="21"/>
            <w:lang w:val="en-US" w:eastAsia="zh-CN"/>
          </w:rPr>
          <w:t>主要</w:t>
        </w:r>
      </w:ins>
      <w:ins w:id="496" w:author="cmcc" w:date="2024-01-10T10:33:56Z">
        <w:r>
          <w:rPr>
            <w:rFonts w:hint="eastAsia"/>
            <w:bCs/>
            <w:szCs w:val="21"/>
            <w:lang w:val="en-US" w:eastAsia="zh-CN"/>
          </w:rPr>
          <w:t>基于</w:t>
        </w:r>
      </w:ins>
      <w:ins w:id="497" w:author="cmcc" w:date="2024-01-10T10:33:57Z">
        <w:r>
          <w:rPr>
            <w:rFonts w:hint="eastAsia"/>
            <w:bCs/>
            <w:szCs w:val="21"/>
            <w:lang w:val="en-US" w:eastAsia="zh-CN"/>
          </w:rPr>
          <w:t>第二</w:t>
        </w:r>
      </w:ins>
      <w:ins w:id="498" w:author="cmcc" w:date="2024-01-10T10:33:58Z">
        <w:r>
          <w:rPr>
            <w:rFonts w:hint="eastAsia"/>
            <w:bCs/>
            <w:szCs w:val="21"/>
            <w:lang w:val="en-US" w:eastAsia="zh-CN"/>
          </w:rPr>
          <w:t>、</w:t>
        </w:r>
      </w:ins>
      <w:ins w:id="499" w:author="cmcc" w:date="2024-01-10T10:33:59Z">
        <w:r>
          <w:rPr>
            <w:rFonts w:hint="eastAsia"/>
            <w:bCs/>
            <w:szCs w:val="21"/>
            <w:lang w:val="en-US" w:eastAsia="zh-CN"/>
          </w:rPr>
          <w:t>三</w:t>
        </w:r>
      </w:ins>
      <w:ins w:id="500" w:author="cmcc" w:date="2024-01-10T10:34:00Z">
        <w:r>
          <w:rPr>
            <w:rFonts w:hint="eastAsia"/>
            <w:bCs/>
            <w:szCs w:val="21"/>
            <w:lang w:val="en-US" w:eastAsia="zh-CN"/>
          </w:rPr>
          <w:t>层</w:t>
        </w:r>
      </w:ins>
      <w:ins w:id="501" w:author="cmcc" w:date="2024-01-10T10:34:01Z">
        <w:r>
          <w:rPr>
            <w:rFonts w:hint="eastAsia"/>
            <w:bCs/>
            <w:szCs w:val="21"/>
            <w:lang w:val="en-US" w:eastAsia="zh-CN"/>
          </w:rPr>
          <w:t>分析</w:t>
        </w:r>
      </w:ins>
      <w:r>
        <w:rPr>
          <w:rFonts w:hint="eastAsia"/>
          <w:bCs/>
          <w:szCs w:val="21"/>
        </w:rPr>
        <w:t>。</w:t>
      </w:r>
    </w:p>
    <w:p>
      <w:pPr>
        <w:jc w:val="center"/>
        <w:rPr>
          <w:del w:id="503" w:author="cmcc" w:date="2024-02-01T11:10:38Z"/>
          <w:rFonts w:hint="eastAsia"/>
          <w:lang w:eastAsia="zh-CN"/>
          <w:rPrChange w:id="504" w:author="cmcc" w:date="2024-02-01T10:46:11Z">
            <w:rPr>
              <w:del w:id="505" w:author="cmcc" w:date="2024-02-01T11:10:38Z"/>
              <w:rFonts w:hint="eastAsia"/>
              <w:lang w:eastAsia="zh-CN"/>
            </w:rPr>
          </w:rPrChange>
        </w:rPr>
        <w:pPrChange w:id="502" w:author="cmcc" w:date="2024-02-01T10:46:11Z">
          <w:pPr>
            <w:pStyle w:val="2"/>
          </w:pPr>
        </w:pPrChange>
      </w:pPr>
    </w:p>
    <w:p>
      <w:pPr>
        <w:spacing w:line="312" w:lineRule="auto"/>
        <w:ind w:firstLine="420" w:firstLineChars="0"/>
        <w:rPr>
          <w:del w:id="506" w:author="cmcc" w:date="2024-01-10T10:41:33Z"/>
          <w:rFonts w:hint="eastAsia"/>
          <w:lang w:val="en-US" w:eastAsia="zh-CN"/>
        </w:rPr>
      </w:pPr>
      <w:r>
        <w:rPr>
          <w:rFonts w:hint="eastAsia" w:ascii="宋体" w:hAnsi="宋体" w:cs="宋体"/>
          <w:i w:val="0"/>
          <w:iCs w:val="0"/>
          <w:caps w:val="0"/>
          <w:color w:val="000000"/>
          <w:spacing w:val="0"/>
          <w:sz w:val="21"/>
          <w:szCs w:val="21"/>
          <w:shd w:val="clear" w:fill="FFFFFF"/>
          <w:lang w:val="en-US" w:eastAsia="zh-CN"/>
        </w:rPr>
        <w:t>本段基于立体覆盖情况新定义低空立体组网的分层。</w:t>
      </w:r>
      <w:r>
        <w:rPr>
          <w:rFonts w:hint="eastAsia"/>
          <w:lang w:val="en-US" w:eastAsia="zh-CN"/>
        </w:rPr>
        <w:t>天线上倾时，天线主瓣朝上打</w:t>
      </w:r>
      <w:r>
        <w:rPr>
          <w:rFonts w:hint="eastAsia"/>
        </w:rPr>
        <w:t>，不同小区的</w:t>
      </w:r>
      <w:r>
        <w:rPr>
          <w:rFonts w:hint="eastAsia"/>
          <w:lang w:val="en-US" w:eastAsia="zh-CN"/>
        </w:rPr>
        <w:t>主瓣</w:t>
      </w:r>
      <w:r>
        <w:rPr>
          <w:rFonts w:hint="eastAsia"/>
        </w:rPr>
        <w:t>波束形成在空中</w:t>
      </w:r>
      <w:r>
        <w:rPr>
          <w:rFonts w:hint="eastAsia"/>
          <w:lang w:val="en-US" w:eastAsia="zh-CN"/>
        </w:rPr>
        <w:t>的不同高度相交。对于任意两个物理上紧邻的小区，其</w:t>
      </w:r>
      <w:r>
        <w:rPr>
          <w:rFonts w:hint="eastAsia"/>
          <w:bCs/>
          <w:szCs w:val="21"/>
          <w:lang w:val="en-US" w:eastAsia="zh-CN"/>
        </w:rPr>
        <w:t>主瓣波束上边缘在低空形成的交点，均在同一水平面上</w:t>
      </w:r>
      <w:r>
        <w:rPr>
          <w:rFonts w:hint="eastAsia"/>
          <w:lang w:eastAsia="zh-CN"/>
        </w:rPr>
        <w:t>，</w:t>
      </w:r>
      <w:r>
        <w:rPr>
          <w:rFonts w:hint="eastAsia"/>
          <w:lang w:val="en-US" w:eastAsia="zh-CN"/>
        </w:rPr>
        <w:t>把这些交点做水平连线，该连线形成的层为第一层；任意两个物理上间隔1个小区的小区，其</w:t>
      </w:r>
      <w:r>
        <w:rPr>
          <w:rFonts w:hint="eastAsia"/>
          <w:bCs/>
          <w:szCs w:val="21"/>
          <w:lang w:val="en-US" w:eastAsia="zh-CN"/>
        </w:rPr>
        <w:t>主瓣波束上边缘在低空形成的交点，也在同一水平面上</w:t>
      </w:r>
      <w:r>
        <w:rPr>
          <w:rFonts w:hint="eastAsia"/>
          <w:lang w:eastAsia="zh-CN"/>
        </w:rPr>
        <w:t>，</w:t>
      </w:r>
      <w:r>
        <w:rPr>
          <w:rFonts w:hint="eastAsia"/>
          <w:lang w:val="en-US" w:eastAsia="zh-CN"/>
        </w:rPr>
        <w:t>这些交点水平连线后形成的层为第二层……依此类推，任意两个物理上间隔N个小区的小区，其</w:t>
      </w:r>
      <w:r>
        <w:rPr>
          <w:rFonts w:hint="eastAsia"/>
          <w:bCs/>
          <w:szCs w:val="21"/>
          <w:lang w:val="en-US" w:eastAsia="zh-CN"/>
        </w:rPr>
        <w:t>主瓣波束上边缘在低空形成的交点，也在同一水平面上</w:t>
      </w:r>
      <w:r>
        <w:rPr>
          <w:rFonts w:hint="eastAsia"/>
          <w:lang w:eastAsia="zh-CN"/>
        </w:rPr>
        <w:t>，</w:t>
      </w:r>
      <w:r>
        <w:rPr>
          <w:rFonts w:hint="eastAsia"/>
          <w:lang w:val="en-US" w:eastAsia="zh-CN"/>
        </w:rPr>
        <w:t>这些交点水平连线后形成的层为第N+1层。</w:t>
      </w:r>
    </w:p>
    <w:p>
      <w:pPr>
        <w:spacing w:line="312" w:lineRule="auto"/>
        <w:ind w:firstLine="420" w:firstLineChars="0"/>
        <w:rPr>
          <w:rFonts w:hint="eastAsia"/>
          <w:lang w:val="en-US" w:eastAsia="zh-CN"/>
        </w:rPr>
      </w:pPr>
    </w:p>
    <w:p>
      <w:pPr>
        <w:spacing w:line="312" w:lineRule="auto"/>
        <w:ind w:firstLine="420" w:firstLineChars="0"/>
      </w:pPr>
      <w:r>
        <w:rPr>
          <w:rFonts w:hint="eastAsia" w:ascii="宋体" w:hAnsi="宋体" w:cs="宋体"/>
          <w:i w:val="0"/>
          <w:iCs w:val="0"/>
          <w:caps w:val="0"/>
          <w:color w:val="000000"/>
          <w:spacing w:val="0"/>
          <w:sz w:val="21"/>
          <w:szCs w:val="21"/>
          <w:shd w:val="clear" w:fill="FFFFFF"/>
          <w:lang w:val="en-US" w:eastAsia="zh-CN"/>
        </w:rPr>
        <w:t>低空立体分层网络</w:t>
      </w:r>
      <w:r>
        <w:rPr>
          <w:rFonts w:hint="eastAsia"/>
        </w:rPr>
        <w:t>，每个</w:t>
      </w:r>
      <w:r>
        <w:rPr>
          <w:rFonts w:hint="eastAsia"/>
          <w:lang w:val="en-US" w:eastAsia="zh-CN"/>
        </w:rPr>
        <w:t>小区天线</w:t>
      </w:r>
      <w:r>
        <w:rPr>
          <w:rFonts w:hint="eastAsia"/>
        </w:rPr>
        <w:t>主瓣覆盖的高度</w:t>
      </w:r>
      <w:r>
        <w:rPr>
          <w:rFonts w:hint="eastAsia"/>
          <w:lang w:val="en-US" w:eastAsia="zh-CN"/>
        </w:rPr>
        <w:t>范围</w:t>
      </w:r>
      <w:r>
        <w:rPr>
          <w:rFonts w:hint="eastAsia"/>
        </w:rPr>
        <w:t>有限，</w:t>
      </w:r>
      <w:r>
        <w:rPr>
          <w:rFonts w:hint="eastAsia"/>
          <w:lang w:val="en-US" w:eastAsia="zh-CN"/>
        </w:rPr>
        <w:t>在上倾角度较小时，无法覆盖到本站头顶。此时，</w:t>
      </w:r>
      <w:r>
        <w:rPr>
          <w:rFonts w:hint="eastAsia"/>
        </w:rPr>
        <w:t>在本站的头顶上空方向将会出现覆盖空洞，需要由邻区的主瓣进行覆盖，但是邻区的主瓣覆盖高度</w:t>
      </w:r>
      <w:r>
        <w:rPr>
          <w:rFonts w:hint="eastAsia"/>
          <w:lang w:val="en-US" w:eastAsia="zh-CN"/>
        </w:rPr>
        <w:t>范围</w:t>
      </w:r>
      <w:r>
        <w:rPr>
          <w:rFonts w:hint="eastAsia"/>
        </w:rPr>
        <w:t>也有限，在本站头顶上空方向更高的位置上，需要由更远的邻区覆盖。</w:t>
      </w:r>
      <w:del w:id="507" w:author="cmcc" w:date="2024-01-10T10:42:02Z">
        <w:r>
          <w:rPr>
            <w:rFonts w:hint="eastAsia" w:ascii="宋体" w:hAnsi="宋体" w:cs="宋体"/>
            <w:i w:val="0"/>
            <w:iCs w:val="0"/>
            <w:caps w:val="0"/>
            <w:color w:val="000000"/>
            <w:spacing w:val="0"/>
            <w:sz w:val="21"/>
            <w:szCs w:val="21"/>
            <w:shd w:val="clear" w:fill="FFFFFF"/>
            <w:lang w:val="en-US" w:eastAsia="zh-CN"/>
          </w:rPr>
          <w:delText>低空立体组网</w:delText>
        </w:r>
      </w:del>
      <w:del w:id="508" w:author="cmcc" w:date="2024-01-10T10:42:02Z">
        <w:r>
          <w:rPr>
            <w:rFonts w:hint="eastAsia"/>
            <w:lang w:val="en-US" w:eastAsia="zh-CN"/>
          </w:rPr>
          <w:delText>分层具有以下特性：</w:delText>
        </w:r>
      </w:del>
      <w:del w:id="509" w:author="cmcc" w:date="2024-01-10T10:42:02Z">
        <w:r>
          <w:rPr>
            <w:rFonts w:hint="eastAsia"/>
            <w:bCs/>
            <w:szCs w:val="21"/>
          </w:rPr>
          <w:delText>同一站点上空</w:delText>
        </w:r>
      </w:del>
      <w:del w:id="510" w:author="cmcc" w:date="2024-01-10T10:42:02Z">
        <w:r>
          <w:rPr>
            <w:rFonts w:hint="eastAsia"/>
            <w:bCs/>
            <w:szCs w:val="21"/>
            <w:lang w:eastAsia="zh-CN"/>
          </w:rPr>
          <w:delText>，</w:delText>
        </w:r>
      </w:del>
      <w:del w:id="511" w:author="cmcc" w:date="2024-01-10T10:42:02Z">
        <w:r>
          <w:rPr>
            <w:rFonts w:hint="eastAsia"/>
            <w:bCs/>
            <w:szCs w:val="21"/>
          </w:rPr>
          <w:delText>不同高度上</w:delText>
        </w:r>
      </w:del>
      <w:del w:id="512" w:author="cmcc" w:date="2024-01-10T10:42:02Z">
        <w:r>
          <w:rPr>
            <w:rFonts w:hint="eastAsia"/>
            <w:bCs/>
            <w:szCs w:val="21"/>
            <w:lang w:val="en-US" w:eastAsia="zh-CN"/>
          </w:rPr>
          <w:delText>的主导</w:delText>
        </w:r>
      </w:del>
      <w:del w:id="513" w:author="cmcc" w:date="2024-01-10T10:42:02Z">
        <w:r>
          <w:rPr>
            <w:rFonts w:hint="eastAsia"/>
            <w:bCs/>
            <w:szCs w:val="21"/>
          </w:rPr>
          <w:delText>小区</w:delText>
        </w:r>
      </w:del>
      <w:del w:id="514" w:author="cmcc" w:date="2024-01-10T10:42:02Z">
        <w:r>
          <w:rPr>
            <w:rFonts w:hint="eastAsia"/>
            <w:bCs/>
            <w:szCs w:val="21"/>
            <w:lang w:val="en-US" w:eastAsia="zh-CN"/>
          </w:rPr>
          <w:delText>不同</w:delText>
        </w:r>
      </w:del>
      <w:del w:id="515" w:author="cmcc" w:date="2024-01-10T10:42:02Z">
        <w:r>
          <w:rPr>
            <w:rFonts w:hint="eastAsia"/>
            <w:bCs/>
            <w:szCs w:val="21"/>
            <w:lang w:eastAsia="zh-CN"/>
          </w:rPr>
          <w:delText>；</w:delText>
        </w:r>
      </w:del>
      <w:del w:id="516" w:author="cmcc" w:date="2024-01-10T10:42:02Z">
        <w:r>
          <w:rPr>
            <w:rFonts w:hint="eastAsia"/>
            <w:bCs/>
            <w:szCs w:val="21"/>
          </w:rPr>
          <w:delText>相同高度上</w:delText>
        </w:r>
      </w:del>
      <w:del w:id="517" w:author="cmcc" w:date="2024-01-10T10:42:02Z">
        <w:r>
          <w:rPr>
            <w:rFonts w:hint="eastAsia"/>
            <w:bCs/>
            <w:szCs w:val="21"/>
            <w:lang w:eastAsia="zh-CN"/>
          </w:rPr>
          <w:delText>，</w:delText>
        </w:r>
      </w:del>
      <w:del w:id="518" w:author="cmcc" w:date="2024-01-10T10:42:02Z">
        <w:r>
          <w:rPr>
            <w:rFonts w:hint="eastAsia"/>
            <w:bCs/>
            <w:szCs w:val="21"/>
          </w:rPr>
          <w:delText>不同站点上</w:delText>
        </w:r>
      </w:del>
      <w:del w:id="519" w:author="cmcc" w:date="2024-01-10T10:42:02Z">
        <w:r>
          <w:rPr>
            <w:rFonts w:hint="eastAsia"/>
            <w:bCs/>
            <w:szCs w:val="21"/>
            <w:lang w:val="en-US" w:eastAsia="zh-CN"/>
          </w:rPr>
          <w:delText>方</w:delText>
        </w:r>
      </w:del>
      <w:del w:id="520" w:author="cmcc" w:date="2024-01-10T10:42:02Z">
        <w:r>
          <w:rPr>
            <w:rFonts w:hint="eastAsia"/>
            <w:bCs/>
            <w:szCs w:val="21"/>
          </w:rPr>
          <w:delText>的</w:delText>
        </w:r>
      </w:del>
      <w:del w:id="521" w:author="cmcc" w:date="2024-01-10T10:42:02Z">
        <w:r>
          <w:rPr>
            <w:rFonts w:hint="eastAsia"/>
            <w:bCs/>
            <w:szCs w:val="21"/>
            <w:lang w:val="en-US" w:eastAsia="zh-CN"/>
          </w:rPr>
          <w:delText>主导小区</w:delText>
        </w:r>
      </w:del>
      <w:del w:id="522" w:author="cmcc" w:date="2024-01-10T10:42:02Z">
        <w:r>
          <w:rPr>
            <w:rFonts w:hint="eastAsia"/>
            <w:bCs/>
            <w:szCs w:val="21"/>
          </w:rPr>
          <w:delText>也各不相</w:delText>
        </w:r>
      </w:del>
      <w:del w:id="523" w:author="cmcc" w:date="2024-01-10T10:42:02Z">
        <w:r>
          <w:rPr>
            <w:rFonts w:hint="eastAsia"/>
            <w:bCs/>
            <w:szCs w:val="21"/>
            <w:highlight w:val="none"/>
          </w:rPr>
          <w:delText>同</w:delText>
        </w:r>
      </w:del>
      <w:del w:id="524" w:author="cmcc" w:date="2024-01-10T10:42:02Z">
        <w:r>
          <w:rPr>
            <w:rFonts w:hint="eastAsia"/>
            <w:bCs/>
            <w:szCs w:val="21"/>
            <w:highlight w:val="none"/>
            <w:lang w:eastAsia="zh-CN"/>
          </w:rPr>
          <w:delText>；</w:delText>
        </w:r>
      </w:del>
      <w:del w:id="525" w:author="cmcc" w:date="2024-01-10T10:42:02Z">
        <w:r>
          <w:rPr>
            <w:rFonts w:hint="eastAsia"/>
            <w:bCs/>
            <w:szCs w:val="21"/>
            <w:highlight w:val="none"/>
            <w:lang w:val="en-US" w:eastAsia="zh-CN"/>
          </w:rPr>
          <w:delText>服务小区和干扰小区随层的变化而变化</w:delText>
        </w:r>
      </w:del>
      <w:del w:id="526" w:author="cmcc" w:date="2024-01-10T10:42:02Z">
        <w:r>
          <w:rPr>
            <w:rFonts w:hint="eastAsia"/>
            <w:highlight w:val="none"/>
            <w:lang w:eastAsia="zh-CN"/>
          </w:rPr>
          <w:delText>。</w:delText>
        </w:r>
      </w:del>
      <w:r>
        <w:rPr>
          <w:rFonts w:hint="eastAsia"/>
        </w:rPr>
        <w:t>低空立体组网分层</w:t>
      </w:r>
      <w:r>
        <w:rPr>
          <w:rFonts w:hint="eastAsia"/>
          <w:lang w:val="en-US" w:eastAsia="zh-CN"/>
        </w:rPr>
        <w:t>在</w:t>
      </w:r>
      <w:del w:id="527" w:author="cmcc" w:date="2024-01-10T16:01:27Z">
        <w:r>
          <w:rPr>
            <w:rFonts w:hint="eastAsia"/>
            <w:highlight w:val="yellow"/>
            <w:lang w:val="en-US" w:eastAsia="zh-CN"/>
            <w:rPrChange w:id="528" w:author="cmcc" w:date="2024-01-10T10:48:56Z">
              <w:rPr>
                <w:rFonts w:hint="eastAsia"/>
                <w:lang w:val="en-US" w:eastAsia="zh-CN"/>
              </w:rPr>
            </w:rPrChange>
          </w:rPr>
          <w:delText>[</w:delText>
        </w:r>
      </w:del>
      <w:del w:id="529" w:author="cmcc" w:date="2024-01-10T10:42:06Z">
        <w:r>
          <w:rPr>
            <w:rFonts w:hint="eastAsia"/>
            <w:highlight w:val="yellow"/>
            <w:lang w:val="en-US" w:eastAsia="zh-CN"/>
            <w:rPrChange w:id="530" w:author="cmcc" w:date="2024-01-10T10:48:56Z">
              <w:rPr>
                <w:rFonts w:hint="eastAsia"/>
                <w:lang w:val="en-US" w:eastAsia="zh-CN"/>
              </w:rPr>
            </w:rPrChange>
          </w:rPr>
          <w:delText>23</w:delText>
        </w:r>
      </w:del>
      <w:del w:id="531" w:author="cmcc" w:date="2024-01-10T16:01:26Z">
        <w:r>
          <w:rPr>
            <w:rFonts w:hint="eastAsia"/>
            <w:highlight w:val="yellow"/>
            <w:lang w:val="en-US" w:eastAsia="zh-CN"/>
            <w:rPrChange w:id="532" w:author="cmcc" w:date="2024-01-10T10:48:56Z">
              <w:rPr>
                <w:rFonts w:hint="eastAsia"/>
                <w:lang w:val="en-US" w:eastAsia="zh-CN"/>
              </w:rPr>
            </w:rPrChange>
          </w:rPr>
          <w:delText>]</w:delText>
        </w:r>
      </w:del>
      <w:r>
        <w:rPr>
          <w:rFonts w:hint="eastAsia"/>
          <w:lang w:val="en-US" w:eastAsia="zh-CN"/>
        </w:rPr>
        <w:t>中有描述,但该参考文献仅针对基于业务需求分层的三层网络（如上一段落所示）的信道模型进行了分析，没有提及各小区波束在不同高度交织形成的多层网络</w:t>
      </w:r>
      <w:r>
        <w:rPr>
          <w:rFonts w:hint="eastAsia"/>
        </w:rPr>
        <w:t>。</w:t>
      </w:r>
    </w:p>
    <w:p>
      <w:pPr>
        <w:ind w:firstLine="0" w:firstLineChars="0"/>
        <w:jc w:val="center"/>
      </w:pPr>
      <w:r>
        <w:drawing>
          <wp:inline distT="0" distB="0" distL="114300" distR="114300">
            <wp:extent cx="2339340" cy="1035050"/>
            <wp:effectExtent l="0" t="0" r="3810" b="317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5"/>
                    <a:stretch>
                      <a:fillRect/>
                    </a:stretch>
                  </pic:blipFill>
                  <pic:spPr>
                    <a:xfrm>
                      <a:off x="0" y="0"/>
                      <a:ext cx="2339340" cy="1035050"/>
                    </a:xfrm>
                    <a:prstGeom prst="rect">
                      <a:avLst/>
                    </a:prstGeom>
                    <a:noFill/>
                    <a:ln>
                      <a:noFill/>
                    </a:ln>
                  </pic:spPr>
                </pic:pic>
              </a:graphicData>
            </a:graphic>
          </wp:inline>
        </w:drawing>
      </w:r>
      <w:r>
        <w:drawing>
          <wp:inline distT="0" distB="0" distL="114300" distR="114300">
            <wp:extent cx="1637030" cy="1109345"/>
            <wp:effectExtent l="0" t="0" r="1270" b="508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16"/>
                    <a:stretch>
                      <a:fillRect/>
                    </a:stretch>
                  </pic:blipFill>
                  <pic:spPr>
                    <a:xfrm>
                      <a:off x="0" y="0"/>
                      <a:ext cx="1637030" cy="1109345"/>
                    </a:xfrm>
                    <a:prstGeom prst="rect">
                      <a:avLst/>
                    </a:prstGeom>
                    <a:noFill/>
                    <a:ln>
                      <a:noFill/>
                    </a:ln>
                  </pic:spPr>
                </pic:pic>
              </a:graphicData>
            </a:graphic>
          </wp:inline>
        </w:drawing>
      </w:r>
    </w:p>
    <w:p>
      <w:pPr>
        <w:numPr>
          <w:ilvl w:val="255"/>
          <w:numId w:val="0"/>
        </w:numPr>
        <w:spacing w:line="312" w:lineRule="auto"/>
        <w:ind w:firstLine="2700" w:firstLineChars="1500"/>
        <w:rPr>
          <w:sz w:val="18"/>
          <w:szCs w:val="18"/>
        </w:rPr>
      </w:pPr>
      <w:r>
        <w:rPr>
          <w:rFonts w:hint="eastAsia"/>
          <w:sz w:val="18"/>
          <w:szCs w:val="18"/>
        </w:rPr>
        <w:t>（a）                             （b）</w:t>
      </w:r>
    </w:p>
    <w:p>
      <w:pPr>
        <w:spacing w:line="312" w:lineRule="auto"/>
        <w:ind w:firstLine="0" w:firstLineChars="0"/>
        <w:jc w:val="center"/>
      </w:pPr>
      <w:r>
        <w:rPr>
          <w:rFonts w:hint="eastAsia"/>
          <w:sz w:val="18"/>
          <w:szCs w:val="18"/>
        </w:rPr>
        <w:t>图</w:t>
      </w:r>
      <w:ins w:id="533" w:author="cmcc" w:date="2024-02-01T11:10:43Z">
        <w:r>
          <w:rPr>
            <w:rFonts w:hint="eastAsia"/>
            <w:sz w:val="18"/>
            <w:szCs w:val="18"/>
            <w:lang w:val="en-US" w:eastAsia="zh-CN"/>
          </w:rPr>
          <w:t>2</w:t>
        </w:r>
      </w:ins>
      <w:del w:id="534" w:author="cmcc" w:date="2024-02-01T10:46:59Z">
        <w:r>
          <w:rPr>
            <w:rFonts w:hint="eastAsia"/>
            <w:sz w:val="18"/>
            <w:szCs w:val="18"/>
          </w:rPr>
          <w:delText>1</w:delText>
        </w:r>
      </w:del>
      <w:r>
        <w:rPr>
          <w:rFonts w:hint="eastAsia"/>
          <w:sz w:val="18"/>
          <w:szCs w:val="18"/>
        </w:rPr>
        <w:t>：（a）低空立体组网分层示意图 （b）基站波束示意图</w:t>
      </w:r>
    </w:p>
    <w:p>
      <w:pPr>
        <w:spacing w:line="312" w:lineRule="auto"/>
        <w:ind w:firstLine="420" w:firstLineChars="0"/>
        <w:rPr>
          <w:rFonts w:hint="default" w:eastAsia="宋体"/>
          <w:lang w:val="en-US" w:eastAsia="zh-CN"/>
        </w:rPr>
      </w:pPr>
      <w:r>
        <w:rPr>
          <w:rFonts w:hint="eastAsia"/>
        </w:rPr>
        <w:t>图</w:t>
      </w:r>
      <w:ins w:id="535" w:author="cmcc" w:date="2024-02-01T11:10:48Z">
        <w:r>
          <w:rPr>
            <w:rFonts w:hint="eastAsia"/>
            <w:lang w:val="en-US" w:eastAsia="zh-CN"/>
          </w:rPr>
          <w:t>2</w:t>
        </w:r>
      </w:ins>
      <w:del w:id="536" w:author="cmcc" w:date="2024-02-01T10:47:17Z">
        <w:r>
          <w:rPr>
            <w:rFonts w:hint="eastAsia"/>
          </w:rPr>
          <w:delText>1</w:delText>
        </w:r>
      </w:del>
      <w:r>
        <w:rPr>
          <w:rFonts w:hint="eastAsia"/>
        </w:rPr>
        <w:t>（a）展示了低空立体组网分层示意图，其中低空组网基站采用主瓣覆盖</w:t>
      </w:r>
      <w:ins w:id="537" w:author="cmcc" w:date="2024-01-10T10:48:49Z">
        <w:r>
          <w:rPr>
            <w:rFonts w:hint="eastAsia"/>
            <w:highlight w:val="yellow"/>
            <w:lang w:val="en-US" w:eastAsia="zh-CN"/>
            <w:rPrChange w:id="538" w:author="cmcc" w:date="2024-01-10T10:49:00Z">
              <w:rPr>
                <w:rFonts w:hint="eastAsia"/>
                <w:lang w:val="en-US" w:eastAsia="zh-CN"/>
              </w:rPr>
            </w:rPrChange>
          </w:rPr>
          <w:t>[</w:t>
        </w:r>
      </w:ins>
      <w:ins w:id="539" w:author="cmcc" w:date="2024-01-10T10:48:50Z">
        <w:r>
          <w:rPr>
            <w:rFonts w:hint="eastAsia"/>
            <w:highlight w:val="yellow"/>
            <w:lang w:val="en-US" w:eastAsia="zh-CN"/>
            <w:rPrChange w:id="540" w:author="cmcc" w:date="2024-01-10T10:49:00Z">
              <w:rPr>
                <w:rFonts w:hint="eastAsia"/>
                <w:lang w:val="en-US" w:eastAsia="zh-CN"/>
              </w:rPr>
            </w:rPrChange>
          </w:rPr>
          <w:t>1</w:t>
        </w:r>
      </w:ins>
      <w:ins w:id="541" w:author="cmcc" w:date="2024-02-02T17:26:27Z">
        <w:r>
          <w:rPr>
            <w:rFonts w:hint="eastAsia"/>
            <w:highlight w:val="yellow"/>
            <w:lang w:val="en-US" w:eastAsia="zh-CN"/>
          </w:rPr>
          <w:t>5</w:t>
        </w:r>
      </w:ins>
      <w:ins w:id="542" w:author="cmcc" w:date="2024-01-10T10:48:49Z">
        <w:r>
          <w:rPr>
            <w:rFonts w:hint="eastAsia"/>
            <w:highlight w:val="yellow"/>
            <w:lang w:val="en-US" w:eastAsia="zh-CN"/>
            <w:rPrChange w:id="543" w:author="cmcc" w:date="2024-01-10T10:49:00Z">
              <w:rPr>
                <w:rFonts w:hint="eastAsia"/>
                <w:lang w:val="en-US" w:eastAsia="zh-CN"/>
              </w:rPr>
            </w:rPrChange>
          </w:rPr>
          <w:t>]</w:t>
        </w:r>
      </w:ins>
      <w:r>
        <w:rPr>
          <w:rFonts w:hint="eastAsia"/>
        </w:rPr>
        <w:t>，波束（蓝色）打向空中，地面组网基站的波束（绿色）打向地面。如图1（b）所示，低空组网基站波束分为左右两扇区，分别沿“左、右”两个方向打向空中，波束下边缘对齐基站高度所在水平面，波束垂直张角（基站发射波束的范围）为</w:t>
      </w:r>
      <m:oMath>
        <m:r>
          <m:rPr>
            <m:sty m:val="p"/>
          </m:rPr>
          <w:rPr>
            <w:rFonts w:ascii="Cambria Math" w:hAnsi="Cambria Math"/>
          </w:rPr>
          <m:t>α</m:t>
        </m:r>
      </m:oMath>
      <w:r>
        <w:rPr>
          <w:rFonts w:hint="eastAsia"/>
          <w:lang w:eastAsia="zh-CN"/>
        </w:rPr>
        <w:t>，</w:t>
      </w:r>
      <w:r>
        <w:rPr>
          <w:rFonts w:hint="eastAsia"/>
          <w:lang w:val="en-US" w:eastAsia="zh-CN"/>
        </w:rPr>
        <w:t>假定同一个基站的左、右两个扇区进行了小区合并</w:t>
      </w:r>
      <w:ins w:id="544" w:author="cmcc" w:date="2024-02-02T17:30:06Z">
        <w:r>
          <w:rPr>
            <w:rFonts w:hint="eastAsia"/>
            <w:lang w:val="en-US" w:eastAsia="zh-CN"/>
          </w:rPr>
          <w:t>[</w:t>
        </w:r>
      </w:ins>
      <w:ins w:id="545" w:author="cmcc" w:date="2024-02-02T17:30:07Z">
        <w:r>
          <w:rPr>
            <w:rFonts w:hint="eastAsia"/>
            <w:lang w:val="en-US" w:eastAsia="zh-CN"/>
          </w:rPr>
          <w:t>16</w:t>
        </w:r>
      </w:ins>
      <w:ins w:id="546" w:author="cmcc" w:date="2024-02-02T17:30:06Z">
        <w:r>
          <w:rPr>
            <w:rFonts w:hint="eastAsia"/>
            <w:lang w:val="en-US" w:eastAsia="zh-CN"/>
          </w:rPr>
          <w:t>]</w:t>
        </w:r>
      </w:ins>
      <w:ins w:id="547" w:author="cmcc" w:date="2024-02-02T17:30:08Z">
        <w:r>
          <w:rPr>
            <w:rFonts w:hint="eastAsia"/>
            <w:lang w:val="en-US" w:eastAsia="zh-CN"/>
          </w:rPr>
          <w:t>[</w:t>
        </w:r>
      </w:ins>
      <w:ins w:id="548" w:author="cmcc" w:date="2024-02-02T17:30:09Z">
        <w:r>
          <w:rPr>
            <w:rFonts w:hint="eastAsia"/>
            <w:lang w:val="en-US" w:eastAsia="zh-CN"/>
          </w:rPr>
          <w:t>1</w:t>
        </w:r>
      </w:ins>
      <w:ins w:id="549" w:author="cmcc" w:date="2024-02-02T17:30:10Z">
        <w:r>
          <w:rPr>
            <w:rFonts w:hint="eastAsia"/>
            <w:lang w:val="en-US" w:eastAsia="zh-CN"/>
          </w:rPr>
          <w:t>7</w:t>
        </w:r>
      </w:ins>
      <w:ins w:id="550" w:author="cmcc" w:date="2024-02-02T17:30:08Z">
        <w:r>
          <w:rPr>
            <w:rFonts w:hint="eastAsia"/>
            <w:lang w:val="en-US" w:eastAsia="zh-CN"/>
          </w:rPr>
          <w:t>]</w:t>
        </w:r>
      </w:ins>
      <w:r>
        <w:rPr>
          <w:rFonts w:hint="eastAsia"/>
          <w:lang w:val="en-US" w:eastAsia="zh-CN"/>
        </w:rPr>
        <w:t>。</w:t>
      </w:r>
    </w:p>
    <w:p>
      <w:pPr>
        <w:spacing w:line="312" w:lineRule="auto"/>
        <w:ind w:firstLine="420" w:firstLineChars="0"/>
        <w:rPr>
          <w:bCs/>
          <w:szCs w:val="21"/>
        </w:rPr>
      </w:pPr>
      <w:r>
        <w:rPr>
          <w:rFonts w:hint="eastAsia"/>
        </w:rPr>
        <w:t>水平面上距离服务小区远近位置不同的邻区称之为不同的圈，例如第一圈邻区表示同一水平面</w:t>
      </w:r>
      <w:r>
        <w:rPr>
          <w:rFonts w:hint="eastAsia"/>
          <w:lang w:val="en-US" w:eastAsia="zh-CN"/>
        </w:rPr>
        <w:t>紧邻的</w:t>
      </w:r>
      <w:r>
        <w:rPr>
          <w:rFonts w:hint="eastAsia"/>
        </w:rPr>
        <w:t>邻区。</w:t>
      </w:r>
      <w:r>
        <w:rPr>
          <w:rFonts w:hint="eastAsia"/>
          <w:bCs/>
          <w:szCs w:val="21"/>
        </w:rPr>
        <w:t>图2展示了低空立体组网的分层特性。基站（共6个）在水平面上呈线性等间距分布，编号分别为0、1、2、3、4、5，每个基站对应一个小区。基站波束的上边缘如橘黄色箭头所示。红色直线表示地面，蓝色竖直虚线为两个相邻基站的垂直平分线，黑色竖直虚线为过基站的地面垂线。若0</w:t>
      </w:r>
      <w:r>
        <w:rPr>
          <w:rFonts w:hint="eastAsia"/>
          <w:bCs/>
          <w:szCs w:val="21"/>
          <w:lang w:val="en-US" w:eastAsia="zh-CN"/>
        </w:rPr>
        <w:t>号</w:t>
      </w:r>
      <w:r>
        <w:rPr>
          <w:rFonts w:hint="eastAsia"/>
          <w:bCs/>
          <w:szCs w:val="21"/>
        </w:rPr>
        <w:t>小区为服务小区，则1</w:t>
      </w:r>
      <w:r>
        <w:rPr>
          <w:rFonts w:hint="eastAsia"/>
          <w:bCs/>
          <w:szCs w:val="21"/>
          <w:lang w:val="en-US" w:eastAsia="zh-CN"/>
        </w:rPr>
        <w:t>号</w:t>
      </w:r>
      <w:r>
        <w:rPr>
          <w:rFonts w:hint="eastAsia"/>
          <w:bCs/>
          <w:szCs w:val="21"/>
        </w:rPr>
        <w:t>、2</w:t>
      </w:r>
      <w:r>
        <w:rPr>
          <w:rFonts w:hint="eastAsia"/>
          <w:bCs/>
          <w:szCs w:val="21"/>
          <w:lang w:val="en-US" w:eastAsia="zh-CN"/>
        </w:rPr>
        <w:t>号小区为0号小区的第一圈邻区</w:t>
      </w:r>
      <w:r>
        <w:rPr>
          <w:rFonts w:hint="eastAsia"/>
          <w:bCs/>
          <w:szCs w:val="21"/>
        </w:rPr>
        <w:t>，</w:t>
      </w:r>
      <w:r>
        <w:rPr>
          <w:rFonts w:hint="eastAsia"/>
          <w:bCs/>
          <w:szCs w:val="21"/>
          <w:lang w:val="en-US" w:eastAsia="zh-CN"/>
        </w:rPr>
        <w:t>3号、4号小区为0号小区的第二圈邻区</w:t>
      </w:r>
      <w:r>
        <w:rPr>
          <w:rFonts w:hint="eastAsia"/>
          <w:bCs/>
          <w:szCs w:val="21"/>
        </w:rPr>
        <w:t>。</w:t>
      </w:r>
    </w:p>
    <w:p>
      <w:pPr>
        <w:spacing w:line="312" w:lineRule="auto"/>
        <w:ind w:firstLine="420" w:firstLineChars="0"/>
        <w:rPr>
          <w:bCs/>
          <w:szCs w:val="21"/>
        </w:rPr>
      </w:pPr>
      <w:r>
        <w:rPr>
          <w:rFonts w:hint="eastAsia"/>
          <w:bCs/>
          <w:szCs w:val="21"/>
        </w:rPr>
        <w:t>本区头顶上空的柱形覆盖区域，服务小区和干扰邻区集合不同。如图</w:t>
      </w:r>
      <w:ins w:id="551" w:author="cmcc" w:date="2024-02-01T11:10:57Z">
        <w:r>
          <w:rPr>
            <w:rFonts w:hint="eastAsia"/>
            <w:bCs/>
            <w:szCs w:val="21"/>
            <w:lang w:val="en-US" w:eastAsia="zh-CN"/>
          </w:rPr>
          <w:t>3</w:t>
        </w:r>
      </w:ins>
      <w:del w:id="552" w:author="cmcc" w:date="2024-02-01T10:47:29Z">
        <w:r>
          <w:rPr>
            <w:rFonts w:hint="eastAsia"/>
            <w:bCs/>
            <w:szCs w:val="21"/>
          </w:rPr>
          <w:delText>2</w:delText>
        </w:r>
      </w:del>
      <w:r>
        <w:rPr>
          <w:rFonts w:hint="eastAsia"/>
          <w:bCs/>
          <w:szCs w:val="21"/>
        </w:rPr>
        <w:t>所示，</w:t>
      </w:r>
      <w:r>
        <w:rPr>
          <w:rFonts w:hint="eastAsia"/>
          <w:bCs/>
          <w:szCs w:val="21"/>
          <w:lang w:val="en-US" w:eastAsia="zh-CN"/>
        </w:rPr>
        <w:t>给出了低空各区域的服务小区编号，不同高度分层，服务小区不同，以0号基站右侧区域为例，在第一层高度处，其服务小区为1号小区，而在第二层高度处，其服务小区为2号小区。不同层的用户所受干扰的邻区不同，</w:t>
      </w:r>
      <w:r>
        <w:rPr>
          <w:rFonts w:hint="eastAsia"/>
          <w:bCs/>
          <w:szCs w:val="21"/>
        </w:rPr>
        <w:t>处于服务小区0（红圈内）的用户会收到1、2、3等所有邻区的干扰；处于服务小区1（蓝圈内）的用户仅受到部分邻区的干扰，比如低层邻区0</w:t>
      </w:r>
      <w:r>
        <w:rPr>
          <w:rFonts w:hint="eastAsia"/>
          <w:bCs/>
          <w:szCs w:val="21"/>
          <w:lang w:eastAsia="zh-CN"/>
        </w:rPr>
        <w:t>（</w:t>
      </w:r>
      <w:r>
        <w:rPr>
          <w:rFonts w:hint="eastAsia"/>
          <w:bCs/>
          <w:szCs w:val="21"/>
          <w:lang w:val="en-US" w:eastAsia="zh-CN"/>
        </w:rPr>
        <w:t>因</w:t>
      </w:r>
      <w:r>
        <w:rPr>
          <w:rFonts w:hint="eastAsia"/>
          <w:bCs/>
          <w:szCs w:val="21"/>
        </w:rPr>
        <w:t>覆盖高度</w:t>
      </w:r>
      <w:r>
        <w:rPr>
          <w:rFonts w:hint="eastAsia"/>
          <w:bCs/>
          <w:szCs w:val="21"/>
          <w:lang w:val="en-US" w:eastAsia="zh-CN"/>
        </w:rPr>
        <w:t>范围</w:t>
      </w:r>
      <w:r>
        <w:rPr>
          <w:rFonts w:hint="eastAsia"/>
          <w:bCs/>
          <w:szCs w:val="21"/>
        </w:rPr>
        <w:t>受</w:t>
      </w:r>
      <w:r>
        <w:rPr>
          <w:rFonts w:hint="eastAsia"/>
          <w:bCs/>
          <w:szCs w:val="21"/>
          <w:lang w:val="en-US" w:eastAsia="zh-CN"/>
        </w:rPr>
        <w:t>限</w:t>
      </w:r>
      <w:r>
        <w:rPr>
          <w:rFonts w:hint="eastAsia"/>
          <w:bCs/>
          <w:szCs w:val="21"/>
        </w:rPr>
        <w:t>）不会干扰蓝圈内的用户，而邻区2和邻区3则会干扰。</w:t>
      </w:r>
      <w:r>
        <w:rPr>
          <w:rFonts w:hint="eastAsia"/>
          <w:bCs/>
          <w:szCs w:val="21"/>
          <w:lang w:val="en-US" w:eastAsia="zh-CN"/>
        </w:rPr>
        <w:t>因此，在进行低空干扰模型建模时，需要确定</w:t>
      </w:r>
      <w:r>
        <w:rPr>
          <w:rFonts w:hint="eastAsia"/>
          <w:bCs/>
          <w:szCs w:val="21"/>
        </w:rPr>
        <w:t>不同层的服务小区和干扰小区集合。</w:t>
      </w:r>
    </w:p>
    <w:p>
      <w:pPr>
        <w:ind w:firstLine="0" w:firstLineChars="0"/>
        <w:jc w:val="center"/>
      </w:pPr>
      <w:r>
        <w:drawing>
          <wp:inline distT="0" distB="0" distL="114300" distR="114300">
            <wp:extent cx="3786505" cy="1602105"/>
            <wp:effectExtent l="0" t="0" r="4445"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7"/>
                    <a:stretch>
                      <a:fillRect/>
                    </a:stretch>
                  </pic:blipFill>
                  <pic:spPr>
                    <a:xfrm>
                      <a:off x="0" y="0"/>
                      <a:ext cx="3786505" cy="1602105"/>
                    </a:xfrm>
                    <a:prstGeom prst="rect">
                      <a:avLst/>
                    </a:prstGeom>
                    <a:noFill/>
                    <a:ln>
                      <a:noFill/>
                    </a:ln>
                  </pic:spPr>
                </pic:pic>
              </a:graphicData>
            </a:graphic>
          </wp:inline>
        </w:drawing>
      </w:r>
    </w:p>
    <w:p>
      <w:pPr>
        <w:ind w:firstLine="0" w:firstLineChars="0"/>
        <w:jc w:val="center"/>
        <w:rPr>
          <w:sz w:val="18"/>
          <w:szCs w:val="18"/>
        </w:rPr>
      </w:pPr>
      <w:r>
        <w:rPr>
          <w:rFonts w:hint="eastAsia"/>
          <w:sz w:val="18"/>
          <w:szCs w:val="18"/>
        </w:rPr>
        <w:t>图</w:t>
      </w:r>
      <w:ins w:id="553" w:author="cmcc" w:date="2024-02-01T11:10:52Z">
        <w:r>
          <w:rPr>
            <w:rFonts w:hint="eastAsia"/>
            <w:sz w:val="18"/>
            <w:szCs w:val="18"/>
            <w:lang w:val="en-US" w:eastAsia="zh-CN"/>
          </w:rPr>
          <w:t>3</w:t>
        </w:r>
      </w:ins>
      <w:del w:id="554" w:author="cmcc" w:date="2024-02-01T10:47:23Z">
        <w:r>
          <w:rPr>
            <w:rFonts w:hint="eastAsia"/>
            <w:sz w:val="18"/>
            <w:szCs w:val="18"/>
          </w:rPr>
          <w:delText>2</w:delText>
        </w:r>
      </w:del>
      <w:r>
        <w:rPr>
          <w:rFonts w:hint="eastAsia"/>
          <w:sz w:val="18"/>
          <w:szCs w:val="18"/>
        </w:rPr>
        <w:t>：低空立体组网的分层特性</w:t>
      </w:r>
    </w:p>
    <w:p>
      <w:pPr>
        <w:ind w:firstLine="420"/>
      </w:pPr>
    </w:p>
    <w:p>
      <w:pPr>
        <w:pStyle w:val="3"/>
        <w:numPr>
          <w:ilvl w:val="0"/>
          <w:numId w:val="4"/>
        </w:numPr>
        <w:spacing w:line="312" w:lineRule="auto"/>
        <w:rPr>
          <w:sz w:val="21"/>
          <w:szCs w:val="36"/>
        </w:rPr>
      </w:pPr>
      <w:r>
        <w:rPr>
          <w:rFonts w:hint="eastAsia"/>
          <w:sz w:val="21"/>
          <w:szCs w:val="36"/>
        </w:rPr>
        <w:t xml:space="preserve"> 低空干扰</w:t>
      </w:r>
      <w:ins w:id="555" w:author="陈蔚燕" w:date="2023-12-29T17:57:44Z">
        <w:r>
          <w:rPr>
            <w:rFonts w:hint="eastAsia"/>
            <w:sz w:val="21"/>
            <w:szCs w:val="36"/>
            <w:highlight w:val="yellow"/>
            <w:lang w:eastAsia="zh-CN"/>
            <w:rPrChange w:id="556" w:author="陈蔚燕" w:date="2023-12-29T17:57:45Z">
              <w:rPr>
                <w:rFonts w:hint="eastAsia"/>
                <w:sz w:val="21"/>
                <w:szCs w:val="36"/>
                <w:lang w:eastAsia="zh-CN"/>
              </w:rPr>
            </w:rPrChange>
          </w:rPr>
          <w:t>预测</w:t>
        </w:r>
      </w:ins>
      <w:r>
        <w:rPr>
          <w:rFonts w:hint="eastAsia"/>
          <w:sz w:val="21"/>
          <w:szCs w:val="36"/>
        </w:rPr>
        <w:t>模型</w:t>
      </w:r>
      <w:ins w:id="557" w:author="陈蔚燕" w:date="2023-12-29T17:58:08Z">
        <w:del w:id="558" w:author="李新" w:date="2024-01-12T09:31:24Z">
          <w:r>
            <w:rPr>
              <w:rFonts w:hint="eastAsia"/>
              <w:sz w:val="21"/>
              <w:szCs w:val="36"/>
              <w:lang w:val="en-US" w:eastAsia="zh-CN"/>
            </w:rPr>
            <w:delText>(</w:delText>
          </w:r>
        </w:del>
      </w:ins>
      <w:ins w:id="559" w:author="陈蔚燕" w:date="2024-01-03T11:20:43Z">
        <w:del w:id="560" w:author="李新" w:date="2024-01-12T09:31:24Z">
          <w:r>
            <w:rPr>
              <w:rFonts w:hint="eastAsia"/>
              <w:sz w:val="21"/>
              <w:szCs w:val="36"/>
              <w:lang w:val="en-US" w:eastAsia="zh-CN"/>
            </w:rPr>
            <w:delText>本章的</w:delText>
          </w:r>
        </w:del>
      </w:ins>
      <w:ins w:id="561" w:author="陈蔚燕" w:date="2024-01-03T11:20:47Z">
        <w:del w:id="562" w:author="李新" w:date="2024-01-12T09:31:24Z">
          <w:r>
            <w:rPr>
              <w:rFonts w:hint="eastAsia"/>
              <w:sz w:val="21"/>
              <w:szCs w:val="36"/>
              <w:lang w:val="en-US" w:eastAsia="zh-CN"/>
            </w:rPr>
            <w:delText>主要内容</w:delText>
          </w:r>
        </w:del>
      </w:ins>
      <w:ins w:id="563" w:author="陈蔚燕" w:date="2024-01-03T11:20:48Z">
        <w:del w:id="564" w:author="李新" w:date="2024-01-12T09:31:24Z">
          <w:r>
            <w:rPr>
              <w:rFonts w:hint="eastAsia"/>
              <w:sz w:val="21"/>
              <w:szCs w:val="36"/>
              <w:lang w:val="en-US" w:eastAsia="zh-CN"/>
            </w:rPr>
            <w:delText>：</w:delText>
          </w:r>
        </w:del>
      </w:ins>
      <w:ins w:id="565" w:author="陈蔚燕" w:date="2023-12-29T17:58:12Z">
        <w:del w:id="566" w:author="李新" w:date="2024-01-12T09:31:24Z">
          <w:r>
            <w:rPr>
              <w:rFonts w:hint="eastAsia"/>
              <w:sz w:val="21"/>
              <w:szCs w:val="36"/>
              <w:lang w:val="en-US" w:eastAsia="zh-CN"/>
            </w:rPr>
            <w:delText>干扰</w:delText>
          </w:r>
        </w:del>
      </w:ins>
      <w:ins w:id="567" w:author="cmcc" w:date="2024-01-10T10:43:50Z">
        <w:del w:id="568" w:author="李新" w:date="2024-01-12T09:31:24Z">
          <w:r>
            <w:rPr>
              <w:rFonts w:hint="eastAsia"/>
              <w:sz w:val="21"/>
              <w:szCs w:val="36"/>
              <w:lang w:val="en-US" w:eastAsia="zh-CN"/>
            </w:rPr>
            <w:delText>强度</w:delText>
          </w:r>
        </w:del>
      </w:ins>
      <w:ins w:id="569" w:author="陈蔚燕" w:date="2023-12-29T17:58:12Z">
        <w:del w:id="570" w:author="李新" w:date="2024-01-12T09:31:24Z">
          <w:r>
            <w:rPr>
              <w:rFonts w:hint="eastAsia"/>
              <w:sz w:val="21"/>
              <w:szCs w:val="36"/>
              <w:lang w:val="en-US" w:eastAsia="zh-CN"/>
            </w:rPr>
            <w:delText>多大、</w:delText>
          </w:r>
        </w:del>
      </w:ins>
      <w:ins w:id="571" w:author="陈蔚燕" w:date="2023-12-29T17:58:13Z">
        <w:del w:id="572" w:author="李新" w:date="2024-01-12T09:31:24Z">
          <w:r>
            <w:rPr>
              <w:rFonts w:hint="eastAsia"/>
              <w:sz w:val="21"/>
              <w:szCs w:val="36"/>
              <w:lang w:val="en-US" w:eastAsia="zh-CN"/>
            </w:rPr>
            <w:delText>干扰源</w:delText>
          </w:r>
        </w:del>
      </w:ins>
      <w:ins w:id="573" w:author="陈蔚燕" w:date="2023-12-29T17:58:15Z">
        <w:del w:id="574" w:author="李新" w:date="2024-01-12T09:31:24Z">
          <w:r>
            <w:rPr>
              <w:rFonts w:hint="eastAsia"/>
              <w:sz w:val="21"/>
              <w:szCs w:val="36"/>
              <w:lang w:val="en-US" w:eastAsia="zh-CN"/>
            </w:rPr>
            <w:delText>是</w:delText>
          </w:r>
        </w:del>
      </w:ins>
      <w:ins w:id="575" w:author="陈蔚燕" w:date="2023-12-29T17:58:16Z">
        <w:del w:id="576" w:author="李新" w:date="2024-01-12T09:31:24Z">
          <w:r>
            <w:rPr>
              <w:rFonts w:hint="eastAsia"/>
              <w:sz w:val="21"/>
              <w:szCs w:val="36"/>
              <w:lang w:val="en-US" w:eastAsia="zh-CN"/>
            </w:rPr>
            <w:delText>什么）</w:delText>
          </w:r>
        </w:del>
      </w:ins>
    </w:p>
    <w:p>
      <w:pPr>
        <w:spacing w:line="312" w:lineRule="auto"/>
        <w:ind w:firstLine="420" w:firstLineChars="0"/>
        <w:rPr>
          <w:del w:id="577" w:author="cmcc" w:date="2024-01-10T10:54:20Z"/>
          <w:rFonts w:hint="eastAsia"/>
          <w:bCs/>
          <w:szCs w:val="21"/>
        </w:rPr>
      </w:pPr>
      <w:commentRangeStart w:id="4"/>
      <w:r>
        <w:rPr>
          <w:rFonts w:hint="eastAsia"/>
          <w:bCs/>
          <w:szCs w:val="21"/>
        </w:rPr>
        <w:t>低空干扰</w:t>
      </w:r>
      <w:ins w:id="578" w:author="陈蔚燕" w:date="2024-01-16T22:43:51Z">
        <w:r>
          <w:rPr>
            <w:rFonts w:hint="eastAsia"/>
            <w:bCs/>
            <w:szCs w:val="21"/>
            <w:lang w:val="en-US" w:eastAsia="zh-CN"/>
          </w:rPr>
          <w:t>预测</w:t>
        </w:r>
      </w:ins>
      <w:r>
        <w:rPr>
          <w:rFonts w:hint="eastAsia"/>
          <w:bCs/>
          <w:szCs w:val="21"/>
        </w:rPr>
        <w:t>模型</w:t>
      </w:r>
      <w:commentRangeEnd w:id="4"/>
      <w:r>
        <w:commentReference w:id="4"/>
      </w:r>
      <w:r>
        <w:rPr>
          <w:rFonts w:hint="eastAsia"/>
          <w:bCs/>
          <w:szCs w:val="21"/>
        </w:rPr>
        <w:t>，</w:t>
      </w:r>
      <w:r>
        <w:rPr>
          <w:rFonts w:hint="eastAsia"/>
          <w:bCs/>
          <w:szCs w:val="21"/>
          <w:rPrChange w:id="579" w:author="cmcc" w:date="2024-01-10T10:54:49Z">
            <w:rPr>
              <w:rFonts w:hint="eastAsia"/>
            </w:rPr>
          </w:rPrChange>
        </w:rPr>
        <w:t>以传统通信原理为基础，</w:t>
      </w:r>
      <w:r>
        <w:rPr>
          <w:rFonts w:hint="eastAsia"/>
          <w:bCs/>
          <w:szCs w:val="21"/>
          <w:rPrChange w:id="580" w:author="cmcc" w:date="2024-01-10T10:54:49Z">
            <w:rPr>
              <w:rFonts w:hint="eastAsia"/>
              <w:szCs w:val="18"/>
            </w:rPr>
          </w:rPrChange>
        </w:rPr>
        <w:t>根据射线传输规律，采用</w:t>
      </w:r>
      <w:r>
        <w:rPr>
          <w:rFonts w:hint="eastAsia"/>
          <w:bCs/>
          <w:szCs w:val="21"/>
          <w:rPrChange w:id="581" w:author="cmcc" w:date="2024-01-10T10:54:49Z">
            <w:rPr>
              <w:rFonts w:hint="eastAsia"/>
            </w:rPr>
          </w:rPrChange>
        </w:rPr>
        <w:t>贝尔曼通项公式</w:t>
      </w:r>
      <w:r>
        <w:rPr>
          <w:rFonts w:hint="eastAsia"/>
          <w:bCs/>
          <w:szCs w:val="21"/>
          <w:rPrChange w:id="582" w:author="cmcc" w:date="2024-01-10T10:54:49Z">
            <w:rPr>
              <w:rFonts w:hint="eastAsia"/>
            </w:rPr>
          </w:rPrChange>
        </w:rPr>
        <w:t>[17]</w:t>
      </w:r>
      <w:r>
        <w:rPr>
          <w:rFonts w:hint="eastAsia"/>
          <w:bCs/>
          <w:szCs w:val="21"/>
          <w:rPrChange w:id="583" w:author="cmcc" w:date="2024-01-10T10:54:49Z">
            <w:rPr>
              <w:rFonts w:hint="eastAsia"/>
            </w:rPr>
          </w:rPrChange>
        </w:rPr>
        <w:t>等数学推导</w:t>
      </w:r>
      <w:r>
        <w:rPr>
          <w:rFonts w:hint="eastAsia"/>
          <w:bCs/>
          <w:szCs w:val="21"/>
          <w:rPrChange w:id="584" w:author="cmcc" w:date="2024-01-10T10:54:49Z">
            <w:rPr>
              <w:rFonts w:hint="eastAsia"/>
              <w:szCs w:val="18"/>
            </w:rPr>
          </w:rPrChange>
        </w:rPr>
        <w:t>方式</w:t>
      </w:r>
      <w:ins w:id="585" w:author="cmcc" w:date="2024-01-10T14:14:42Z">
        <w:r>
          <w:rPr>
            <w:rFonts w:hint="eastAsia"/>
            <w:bCs/>
            <w:szCs w:val="21"/>
            <w:lang w:val="en-US" w:eastAsia="zh-CN"/>
          </w:rPr>
          <w:t>结合</w:t>
        </w:r>
      </w:ins>
      <w:ins w:id="586" w:author="cmcc" w:date="2024-01-10T14:14:43Z">
        <w:r>
          <w:rPr/>
          <w:t>多小区三角投影倍数</w:t>
        </w:r>
      </w:ins>
      <w:ins w:id="587" w:author="cmcc" w:date="2024-01-10T14:14:43Z">
        <w:r>
          <w:rPr>
            <w:rFonts w:hint="eastAsia"/>
            <w:lang w:val="en-US" w:eastAsia="zh-CN"/>
          </w:rPr>
          <w:t>关系</w:t>
        </w:r>
      </w:ins>
      <w:r>
        <w:rPr>
          <w:rFonts w:hint="eastAsia"/>
          <w:bCs/>
          <w:szCs w:val="21"/>
        </w:rPr>
        <w:t>，</w:t>
      </w:r>
      <w:commentRangeStart w:id="5"/>
      <w:r>
        <w:rPr>
          <w:rFonts w:hint="eastAsia"/>
          <w:bCs/>
          <w:szCs w:val="21"/>
        </w:rPr>
        <w:t>在用户所处位置满足邻区投影距离是本区投影距离N倍的前提下，提出低空立体组网场景的干扰模型</w:t>
      </w:r>
      <w:commentRangeEnd w:id="5"/>
      <w:r>
        <w:commentReference w:id="5"/>
      </w:r>
      <w:r>
        <w:rPr>
          <w:rFonts w:hint="eastAsia"/>
          <w:bCs/>
          <w:szCs w:val="21"/>
        </w:rPr>
        <w:t>。此模型可实现基于用户的位置、与服务小区和干扰小区的水平面投影距离及干扰小区数等估算用户所在位置的SINR值。</w:t>
      </w:r>
      <w:del w:id="588" w:author="cmcc" w:date="2024-01-18T16:06:58Z">
        <w:commentRangeStart w:id="6"/>
        <w:r>
          <w:rPr>
            <w:rFonts w:hint="eastAsia"/>
            <w:bCs/>
            <w:szCs w:val="21"/>
          </w:rPr>
          <w:delText>模型的正确性已通过系统仿真实验验证。</w:delText>
        </w:r>
        <w:commentRangeEnd w:id="6"/>
      </w:del>
      <w:r>
        <w:commentReference w:id="6"/>
      </w:r>
      <w:commentRangeStart w:id="7"/>
      <w:r>
        <w:rPr>
          <w:rFonts w:hint="eastAsia"/>
          <w:bCs/>
          <w:szCs w:val="21"/>
        </w:rPr>
        <w:t>本节首先分析线性组网场景下的低空干扰模型，然后采用用户位置抽样的求插值的方式，扩展到现网典型蜂窝组网站址分布方式下的低空干扰模型。</w:t>
      </w:r>
    </w:p>
    <w:p>
      <w:pPr>
        <w:spacing w:line="312" w:lineRule="auto"/>
        <w:ind w:firstLine="420" w:firstLineChars="0"/>
        <w:rPr>
          <w:rFonts w:hint="eastAsia"/>
          <w:bCs/>
          <w:szCs w:val="21"/>
          <w:highlight w:val="none"/>
          <w:lang w:val="en-US" w:eastAsia="zh-CN"/>
          <w:rPrChange w:id="590" w:author="cmcc" w:date="2024-01-10T10:54:49Z">
            <w:rPr>
              <w:rFonts w:hint="eastAsia"/>
              <w:highlight w:val="yellow"/>
              <w:lang w:val="en-US" w:eastAsia="zh-CN"/>
            </w:rPr>
          </w:rPrChange>
        </w:rPr>
        <w:pPrChange w:id="589" w:author="cmcc" w:date="2024-01-10T10:54:49Z">
          <w:pPr>
            <w:ind w:firstLine="0" w:firstLineChars="0"/>
          </w:pPr>
        </w:pPrChange>
      </w:pPr>
      <w:del w:id="591" w:author="cmcc" w:date="2024-01-10T10:54:20Z">
        <w:r>
          <w:rPr>
            <w:rFonts w:hint="eastAsia"/>
            <w:bCs/>
            <w:szCs w:val="21"/>
            <w:highlight w:val="none"/>
            <w:rPrChange w:id="592" w:author="cmcc" w:date="2024-01-10T10:54:49Z">
              <w:rPr>
                <w:rFonts w:hint="eastAsia"/>
                <w:bCs/>
                <w:szCs w:val="21"/>
                <w:highlight w:val="yellow"/>
              </w:rPr>
            </w:rPrChange>
          </w:rPr>
          <w:delText>本节首先分析线性组网场景下的低空干扰模型，然后采用用户位置抽样的求插值的方式，扩展到现网典型蜂窝组网站址分布方式下的低空干扰模型</w:delText>
        </w:r>
      </w:del>
      <w:del w:id="593" w:author="cmcc" w:date="2024-01-10T10:54:20Z">
        <w:r>
          <w:rPr>
            <w:rFonts w:hint="eastAsia"/>
            <w:bCs/>
            <w:szCs w:val="21"/>
            <w:highlight w:val="none"/>
            <w:lang w:eastAsia="zh-CN"/>
            <w:rPrChange w:id="594" w:author="cmcc" w:date="2024-01-10T10:54:49Z">
              <w:rPr>
                <w:rFonts w:hint="eastAsia"/>
                <w:bCs/>
                <w:szCs w:val="21"/>
                <w:highlight w:val="yellow"/>
                <w:lang w:eastAsia="zh-CN"/>
              </w:rPr>
            </w:rPrChange>
          </w:rPr>
          <w:delText>，</w:delText>
        </w:r>
      </w:del>
      <w:r>
        <w:rPr>
          <w:rFonts w:hint="eastAsia"/>
          <w:bCs/>
          <w:szCs w:val="21"/>
          <w:highlight w:val="none"/>
          <w:lang w:val="en-US" w:eastAsia="zh-CN"/>
          <w:rPrChange w:id="595" w:author="cmcc" w:date="2024-01-10T10:54:49Z">
            <w:rPr>
              <w:rFonts w:hint="eastAsia"/>
              <w:highlight w:val="yellow"/>
              <w:lang w:val="en-US" w:eastAsia="zh-CN"/>
            </w:rPr>
          </w:rPrChange>
        </w:rPr>
        <w:t>最后根据低空立体组网分层特性确定干扰模型中干扰邻区的集合</w:t>
      </w:r>
      <w:ins w:id="596" w:author="cmcc" w:date="2024-01-10T10:54:35Z">
        <w:del w:id="597" w:author="李新" w:date="2024-01-15T10:41:15Z">
          <w:r>
            <w:rPr>
              <w:rFonts w:hint="eastAsia"/>
              <w:bCs/>
              <w:szCs w:val="21"/>
              <w:highlight w:val="none"/>
              <w:lang w:val="en-US" w:eastAsia="zh-CN"/>
              <w:rPrChange w:id="598" w:author="cmcc" w:date="2024-01-10T10:54:49Z">
                <w:rPr>
                  <w:rFonts w:hint="eastAsia"/>
                  <w:highlight w:val="yellow"/>
                  <w:lang w:val="en-US" w:eastAsia="zh-CN"/>
                </w:rPr>
              </w:rPrChange>
            </w:rPr>
            <w:delText>，</w:delText>
          </w:r>
        </w:del>
      </w:ins>
      <w:ins w:id="599" w:author="cmcc" w:date="2024-01-10T10:54:38Z">
        <w:del w:id="600" w:author="李新" w:date="2024-01-15T10:41:15Z">
          <w:r>
            <w:rPr>
              <w:rFonts w:hint="eastAsia"/>
              <w:bCs/>
              <w:szCs w:val="21"/>
              <w:highlight w:val="none"/>
              <w:lang w:val="en-US" w:eastAsia="zh-CN"/>
              <w:rPrChange w:id="601" w:author="cmcc" w:date="2024-01-10T10:54:49Z">
                <w:rPr>
                  <w:rFonts w:hint="eastAsia"/>
                  <w:highlight w:val="yellow"/>
                  <w:lang w:val="en-US" w:eastAsia="zh-CN"/>
                </w:rPr>
              </w:rPrChange>
            </w:rPr>
            <w:delText>确定</w:delText>
          </w:r>
        </w:del>
      </w:ins>
      <w:ins w:id="602" w:author="cmcc" w:date="2024-01-10T10:54:39Z">
        <w:del w:id="603" w:author="李新" w:date="2024-01-15T10:41:15Z">
          <w:r>
            <w:rPr>
              <w:rFonts w:hint="eastAsia"/>
              <w:bCs/>
              <w:szCs w:val="21"/>
              <w:highlight w:val="none"/>
              <w:lang w:val="en-US" w:eastAsia="zh-CN"/>
              <w:rPrChange w:id="604" w:author="cmcc" w:date="2024-01-10T10:54:49Z">
                <w:rPr>
                  <w:rFonts w:hint="eastAsia"/>
                  <w:highlight w:val="yellow"/>
                  <w:lang w:val="en-US" w:eastAsia="zh-CN"/>
                </w:rPr>
              </w:rPrChange>
            </w:rPr>
            <w:delText>干扰</w:delText>
          </w:r>
        </w:del>
      </w:ins>
      <w:ins w:id="605" w:author="cmcc" w:date="2024-01-10T10:54:40Z">
        <w:del w:id="606" w:author="李新" w:date="2024-01-15T10:41:15Z">
          <w:r>
            <w:rPr>
              <w:rFonts w:hint="eastAsia"/>
              <w:bCs/>
              <w:szCs w:val="21"/>
              <w:highlight w:val="none"/>
              <w:lang w:val="en-US" w:eastAsia="zh-CN"/>
              <w:rPrChange w:id="607" w:author="cmcc" w:date="2024-01-10T10:54:49Z">
                <w:rPr>
                  <w:rFonts w:hint="eastAsia"/>
                  <w:highlight w:val="yellow"/>
                  <w:lang w:val="en-US" w:eastAsia="zh-CN"/>
                </w:rPr>
              </w:rPrChange>
            </w:rPr>
            <w:delText>源</w:delText>
          </w:r>
        </w:del>
      </w:ins>
      <w:r>
        <w:rPr>
          <w:rFonts w:hint="eastAsia"/>
          <w:bCs/>
          <w:szCs w:val="21"/>
          <w:highlight w:val="none"/>
          <w:lang w:val="en-US" w:eastAsia="zh-CN"/>
          <w:rPrChange w:id="608" w:author="cmcc" w:date="2024-01-10T10:54:49Z">
            <w:rPr>
              <w:rFonts w:hint="eastAsia"/>
              <w:highlight w:val="yellow"/>
              <w:lang w:val="en-US" w:eastAsia="zh-CN"/>
            </w:rPr>
          </w:rPrChange>
        </w:rPr>
        <w:t>。</w:t>
      </w:r>
      <w:commentRangeEnd w:id="7"/>
      <w:r>
        <w:commentReference w:id="7"/>
      </w:r>
    </w:p>
    <w:p>
      <w:pPr>
        <w:spacing w:line="312" w:lineRule="auto"/>
        <w:ind w:firstLine="420" w:firstLineChars="0"/>
        <w:rPr>
          <w:del w:id="610" w:author="陈蔚燕" w:date="2024-01-16T22:46:00Z"/>
          <w:rFonts w:hint="eastAsia"/>
          <w:bCs/>
          <w:color w:val="auto"/>
          <w:sz w:val="21"/>
          <w:szCs w:val="21"/>
          <w:highlight w:val="none"/>
          <w:lang w:val="en-US" w:eastAsia="zh-CN"/>
          <w:rPrChange w:id="611" w:author="cmcc" w:date="2024-01-10T11:00:31Z">
            <w:rPr>
              <w:del w:id="612" w:author="陈蔚燕" w:date="2024-01-16T22:46:00Z"/>
              <w:rFonts w:hint="eastAsia"/>
              <w:color w:val="FF0000"/>
              <w:sz w:val="24"/>
              <w:szCs w:val="32"/>
              <w:highlight w:val="yellow"/>
              <w:lang w:val="en-US" w:eastAsia="zh-CN"/>
            </w:rPr>
          </w:rPrChange>
        </w:rPr>
        <w:pPrChange w:id="609" w:author="cmcc" w:date="2024-01-10T11:00:31Z">
          <w:pPr>
            <w:ind w:firstLine="0" w:firstLineChars="0"/>
          </w:pPr>
        </w:pPrChange>
      </w:pPr>
      <w:ins w:id="613" w:author="陈蔚燕" w:date="2024-01-16T22:46:00Z">
        <w:r>
          <w:rPr>
            <w:rFonts w:hint="eastAsia"/>
            <w:bCs/>
            <w:color w:val="auto"/>
            <w:sz w:val="21"/>
            <w:szCs w:val="21"/>
            <w:highlight w:val="none"/>
            <w:lang w:val="en-US" w:eastAsia="zh-CN"/>
          </w:rPr>
          <w:t>本章首先从线性组网场景入手，获取线性组网下的干扰预测模型，然后将其扩展至蜂窝组网场景，通过线性插值方法获得蜂窝组网的干扰预测模型。</w:t>
        </w:r>
      </w:ins>
      <w:ins w:id="614" w:author="陈蔚燕" w:date="2024-01-16T22:46:37Z">
        <w:r>
          <w:rPr>
            <w:rFonts w:hint="eastAsia"/>
            <w:bCs/>
            <w:color w:val="auto"/>
            <w:sz w:val="21"/>
            <w:szCs w:val="21"/>
            <w:highlight w:val="none"/>
            <w:lang w:val="en-US" w:eastAsia="zh-CN"/>
          </w:rPr>
          <w:t>在此基础上，</w:t>
        </w:r>
      </w:ins>
      <w:ins w:id="615" w:author="陈蔚燕" w:date="2024-01-16T22:46:00Z">
        <w:r>
          <w:rPr>
            <w:rFonts w:hint="eastAsia"/>
            <w:bCs/>
            <w:color w:val="auto"/>
            <w:sz w:val="21"/>
            <w:szCs w:val="21"/>
            <w:highlight w:val="none"/>
            <w:lang w:val="en-US" w:eastAsia="zh-CN"/>
          </w:rPr>
          <w:t>第三节基于低空立体组网的</w:t>
        </w:r>
      </w:ins>
      <w:ins w:id="616" w:author="陈蔚燕" w:date="2024-01-16T22:46:00Z">
        <w:r>
          <w:rPr>
            <w:rFonts w:hint="eastAsia"/>
            <w:bCs/>
            <w:sz w:val="21"/>
            <w:szCs w:val="21"/>
            <w:lang w:val="en-US" w:eastAsia="zh-CN"/>
          </w:rPr>
          <w:t>分层特性获取</w:t>
        </w:r>
      </w:ins>
      <w:ins w:id="617" w:author="陈蔚燕" w:date="2024-01-16T22:46:00Z">
        <w:r>
          <w:rPr>
            <w:rFonts w:hint="eastAsia"/>
            <w:bCs/>
            <w:color w:val="auto"/>
            <w:sz w:val="21"/>
            <w:szCs w:val="21"/>
            <w:highlight w:val="none"/>
            <w:lang w:val="en-US" w:eastAsia="zh-CN"/>
          </w:rPr>
          <w:t>主服务和干扰小区，</w:t>
        </w:r>
      </w:ins>
      <w:ins w:id="618" w:author="陈蔚燕" w:date="2024-01-16T22:46:00Z">
        <w:r>
          <w:rPr>
            <w:rFonts w:hint="eastAsia"/>
            <w:bCs/>
            <w:sz w:val="21"/>
            <w:szCs w:val="21"/>
            <w:lang w:val="en-US" w:eastAsia="zh-CN"/>
          </w:rPr>
          <w:t>首先介绍</w:t>
        </w:r>
      </w:ins>
      <w:ins w:id="619" w:author="陈蔚燕" w:date="2024-01-16T22:46:00Z">
        <w:r>
          <w:rPr>
            <w:rFonts w:hint="eastAsia"/>
            <w:bCs/>
            <w:color w:val="auto"/>
            <w:sz w:val="21"/>
            <w:szCs w:val="21"/>
            <w:highlight w:val="none"/>
            <w:lang w:val="en-US" w:eastAsia="zh-CN"/>
          </w:rPr>
          <w:t>线性组网场景下的小区分布预测方法，</w:t>
        </w:r>
      </w:ins>
      <w:ins w:id="620" w:author="陈蔚燕" w:date="2024-01-16T22:46:00Z">
        <w:r>
          <w:rPr>
            <w:rFonts w:hint="eastAsia"/>
            <w:bCs/>
            <w:sz w:val="21"/>
            <w:szCs w:val="21"/>
            <w:lang w:val="en-US" w:eastAsia="zh-CN"/>
          </w:rPr>
          <w:t>然后</w:t>
        </w:r>
        <w:commentRangeStart w:id="8"/>
        <w:r>
          <w:rPr>
            <w:rFonts w:hint="eastAsia"/>
            <w:bCs/>
            <w:sz w:val="21"/>
            <w:szCs w:val="21"/>
            <w:lang w:val="en-US" w:eastAsia="zh-CN"/>
          </w:rPr>
          <w:t>根据</w:t>
        </w:r>
      </w:ins>
      <w:ins w:id="621" w:author="陈蔚燕" w:date="2024-01-16T22:46:00Z">
        <w:r>
          <w:rPr>
            <w:rFonts w:hint="eastAsia"/>
            <w:bCs/>
            <w:sz w:val="21"/>
            <w:szCs w:val="21"/>
            <w:highlight w:val="yellow"/>
            <w:lang w:val="en-US" w:eastAsia="zh-CN"/>
          </w:rPr>
          <w:t>服务</w:t>
        </w:r>
        <w:commentRangeStart w:id="9"/>
        <w:r>
          <w:rPr>
            <w:rFonts w:hint="eastAsia"/>
            <w:bCs/>
            <w:sz w:val="21"/>
            <w:szCs w:val="21"/>
            <w:highlight w:val="yellow"/>
            <w:lang w:val="en-US" w:eastAsia="zh-CN"/>
          </w:rPr>
          <w:t>基站</w:t>
        </w:r>
        <w:commentRangeEnd w:id="9"/>
      </w:ins>
      <w:r>
        <w:commentReference w:id="9"/>
      </w:r>
      <w:ins w:id="622" w:author="陈蔚燕" w:date="2024-01-16T22:46:00Z">
        <w:r>
          <w:rPr>
            <w:rFonts w:hint="eastAsia"/>
            <w:bCs/>
            <w:sz w:val="21"/>
            <w:szCs w:val="21"/>
            <w:highlight w:val="yellow"/>
            <w:lang w:val="en-US" w:eastAsia="zh-CN"/>
          </w:rPr>
          <w:t>的</w:t>
        </w:r>
      </w:ins>
      <w:ins w:id="623" w:author="陈蔚燕" w:date="2024-01-16T22:47:03Z">
        <w:r>
          <w:rPr>
            <w:rFonts w:hint="eastAsia"/>
            <w:bCs/>
            <w:sz w:val="21"/>
            <w:szCs w:val="21"/>
            <w:highlight w:val="yellow"/>
            <w:lang w:val="en-US" w:eastAsia="zh-CN"/>
          </w:rPr>
          <w:t>三</w:t>
        </w:r>
      </w:ins>
      <w:ins w:id="624" w:author="陈蔚燕" w:date="2024-01-16T22:46:00Z">
        <w:r>
          <w:rPr>
            <w:rFonts w:hint="eastAsia"/>
            <w:bCs/>
            <w:sz w:val="21"/>
            <w:szCs w:val="21"/>
            <w:highlight w:val="yellow"/>
            <w:lang w:val="en-US" w:eastAsia="zh-CN"/>
          </w:rPr>
          <w:t>个扇区</w:t>
        </w:r>
      </w:ins>
      <w:ins w:id="625" w:author="陈蔚燕" w:date="2024-01-16T22:46:00Z">
        <w:r>
          <w:rPr>
            <w:rFonts w:hint="eastAsia"/>
            <w:bCs/>
            <w:sz w:val="21"/>
            <w:szCs w:val="21"/>
            <w:lang w:val="en-US" w:eastAsia="zh-CN"/>
          </w:rPr>
          <w:t>对应的法线扩展至</w:t>
        </w:r>
      </w:ins>
      <w:ins w:id="626" w:author="陈蔚燕" w:date="2024-01-16T22:46:00Z">
        <w:r>
          <w:rPr>
            <w:rFonts w:hint="eastAsia"/>
            <w:bCs/>
            <w:color w:val="auto"/>
            <w:sz w:val="21"/>
            <w:szCs w:val="21"/>
            <w:highlight w:val="none"/>
            <w:lang w:val="en-US" w:eastAsia="zh-CN"/>
          </w:rPr>
          <w:t>蜂窝组网场景中</w:t>
        </w:r>
        <w:commentRangeEnd w:id="8"/>
      </w:ins>
      <w:ins w:id="627" w:author="陈蔚燕" w:date="2024-01-16T22:46:00Z">
        <w:r>
          <w:rPr/>
          <w:commentReference w:id="8"/>
        </w:r>
      </w:ins>
      <w:ins w:id="628" w:author="陈蔚燕" w:date="2024-01-16T22:46:00Z">
        <w:r>
          <w:rPr>
            <w:rFonts w:hint="eastAsia"/>
            <w:bCs/>
            <w:color w:val="auto"/>
            <w:sz w:val="21"/>
            <w:szCs w:val="21"/>
            <w:highlight w:val="none"/>
            <w:lang w:val="en-US" w:eastAsia="zh-CN"/>
          </w:rPr>
          <w:t>，</w:t>
        </w:r>
      </w:ins>
      <w:ins w:id="629" w:author="陈蔚燕" w:date="2024-01-16T22:46:00Z">
        <w:r>
          <w:rPr>
            <w:rFonts w:hint="eastAsia"/>
            <w:bCs/>
            <w:sz w:val="21"/>
            <w:szCs w:val="21"/>
            <w:lang w:val="en-US" w:eastAsia="zh-CN"/>
          </w:rPr>
          <w:t>实现</w:t>
        </w:r>
      </w:ins>
      <w:ins w:id="630" w:author="陈蔚燕" w:date="2024-01-16T22:46:00Z">
        <w:r>
          <w:rPr>
            <w:rFonts w:hint="eastAsia"/>
            <w:bCs/>
            <w:color w:val="auto"/>
            <w:sz w:val="21"/>
            <w:szCs w:val="21"/>
            <w:highlight w:val="none"/>
            <w:lang w:val="en-US" w:eastAsia="zh-CN"/>
          </w:rPr>
          <w:t>蜂窝组网场景下的主服务及小区分布预测。</w:t>
        </w:r>
      </w:ins>
      <w:ins w:id="631" w:author="cmcc" w:date="2024-01-10T10:55:10Z">
        <w:del w:id="632" w:author="陈蔚燕" w:date="2024-01-16T22:46:00Z">
          <w:r>
            <w:rPr>
              <w:rFonts w:hint="eastAsia"/>
              <w:bCs/>
              <w:color w:val="auto"/>
              <w:sz w:val="21"/>
              <w:szCs w:val="21"/>
              <w:highlight w:val="none"/>
              <w:lang w:val="en-US" w:eastAsia="zh-CN"/>
              <w:rPrChange w:id="633" w:author="cmcc" w:date="2024-01-10T11:00:31Z">
                <w:rPr>
                  <w:rFonts w:hint="eastAsia"/>
                  <w:color w:val="FF0000"/>
                  <w:sz w:val="24"/>
                  <w:szCs w:val="32"/>
                  <w:highlight w:val="yellow"/>
                  <w:lang w:val="en-US" w:eastAsia="zh-CN"/>
                </w:rPr>
              </w:rPrChange>
            </w:rPr>
            <w:delText>本章</w:delText>
          </w:r>
        </w:del>
      </w:ins>
      <w:ins w:id="634" w:author="cmcc" w:date="2024-01-10T10:55:11Z">
        <w:del w:id="635" w:author="陈蔚燕" w:date="2024-01-16T22:46:00Z">
          <w:r>
            <w:rPr>
              <w:rFonts w:hint="eastAsia"/>
              <w:bCs/>
              <w:color w:val="auto"/>
              <w:sz w:val="21"/>
              <w:szCs w:val="21"/>
              <w:highlight w:val="none"/>
              <w:lang w:val="en-US" w:eastAsia="zh-CN"/>
              <w:rPrChange w:id="636" w:author="cmcc" w:date="2024-01-10T11:00:31Z">
                <w:rPr>
                  <w:rFonts w:hint="eastAsia"/>
                  <w:color w:val="FF0000"/>
                  <w:sz w:val="24"/>
                  <w:szCs w:val="32"/>
                  <w:highlight w:val="yellow"/>
                  <w:lang w:val="en-US" w:eastAsia="zh-CN"/>
                </w:rPr>
              </w:rPrChange>
            </w:rPr>
            <w:delText>第一节</w:delText>
          </w:r>
        </w:del>
      </w:ins>
      <w:ins w:id="637" w:author="cmcc" w:date="2024-01-10T10:55:12Z">
        <w:del w:id="638" w:author="陈蔚燕" w:date="2024-01-16T22:46:00Z">
          <w:r>
            <w:rPr>
              <w:rFonts w:hint="eastAsia"/>
              <w:bCs/>
              <w:color w:val="auto"/>
              <w:sz w:val="21"/>
              <w:szCs w:val="21"/>
              <w:highlight w:val="none"/>
              <w:lang w:val="en-US" w:eastAsia="zh-CN"/>
              <w:rPrChange w:id="639" w:author="cmcc" w:date="2024-01-10T11:00:31Z">
                <w:rPr>
                  <w:rFonts w:hint="eastAsia"/>
                  <w:color w:val="FF0000"/>
                  <w:sz w:val="24"/>
                  <w:szCs w:val="32"/>
                  <w:highlight w:val="yellow"/>
                  <w:lang w:val="en-US" w:eastAsia="zh-CN"/>
                </w:rPr>
              </w:rPrChange>
            </w:rPr>
            <w:delText>，</w:delText>
          </w:r>
        </w:del>
      </w:ins>
      <w:del w:id="640" w:author="陈蔚燕" w:date="2024-01-16T22:46:00Z">
        <w:r>
          <w:rPr>
            <w:rFonts w:hint="eastAsia"/>
            <w:bCs/>
            <w:color w:val="auto"/>
            <w:sz w:val="21"/>
            <w:szCs w:val="21"/>
            <w:highlight w:val="none"/>
            <w:lang w:val="en-US" w:eastAsia="zh-CN"/>
            <w:rPrChange w:id="641" w:author="cmcc" w:date="2024-01-10T11:00:31Z">
              <w:rPr>
                <w:rFonts w:hint="eastAsia"/>
                <w:color w:val="FF0000"/>
                <w:sz w:val="24"/>
                <w:szCs w:val="32"/>
                <w:highlight w:val="yellow"/>
                <w:lang w:val="en-US" w:eastAsia="zh-CN"/>
              </w:rPr>
            </w:rPrChange>
          </w:rPr>
          <w:delText>（建议：第二章开头更加清楚地介绍本章的行文思路，分别对应2.1、2.2、2.3：</w:delText>
        </w:r>
      </w:del>
    </w:p>
    <w:p>
      <w:pPr>
        <w:spacing w:line="312" w:lineRule="auto"/>
        <w:ind w:firstLine="420" w:firstLineChars="0"/>
        <w:rPr>
          <w:del w:id="643" w:author="陈蔚燕" w:date="2024-01-16T22:46:00Z"/>
          <w:rFonts w:hint="eastAsia"/>
          <w:bCs/>
          <w:color w:val="auto"/>
          <w:sz w:val="21"/>
          <w:szCs w:val="21"/>
          <w:highlight w:val="none"/>
          <w:lang w:val="en-US" w:eastAsia="zh-CN"/>
          <w:rPrChange w:id="644" w:author="cmcc" w:date="2024-01-10T11:00:31Z">
            <w:rPr>
              <w:del w:id="645" w:author="陈蔚燕" w:date="2024-01-16T22:46:00Z"/>
              <w:rFonts w:hint="default"/>
              <w:color w:val="FF0000"/>
              <w:sz w:val="24"/>
              <w:szCs w:val="32"/>
              <w:highlight w:val="yellow"/>
              <w:lang w:val="en-US" w:eastAsia="zh-CN"/>
            </w:rPr>
          </w:rPrChange>
        </w:rPr>
        <w:pPrChange w:id="642" w:author="cmcc" w:date="2024-01-10T11:00:31Z">
          <w:pPr>
            <w:ind w:firstLine="420" w:firstLineChars="0"/>
          </w:pPr>
        </w:pPrChange>
      </w:pPr>
      <w:del w:id="646" w:author="陈蔚燕" w:date="2024-01-16T22:46:00Z">
        <w:r>
          <w:rPr>
            <w:rFonts w:hint="eastAsia"/>
            <w:bCs/>
            <w:color w:val="auto"/>
            <w:sz w:val="21"/>
            <w:szCs w:val="21"/>
            <w:highlight w:val="none"/>
            <w:lang w:val="en-US" w:eastAsia="zh-CN"/>
            <w:rPrChange w:id="647" w:author="cmcc" w:date="2024-01-10T11:00:31Z">
              <w:rPr>
                <w:rFonts w:hint="eastAsia"/>
                <w:color w:val="FF0000"/>
                <w:sz w:val="24"/>
                <w:szCs w:val="32"/>
                <w:highlight w:val="yellow"/>
                <w:lang w:val="en-US" w:eastAsia="zh-CN"/>
              </w:rPr>
            </w:rPrChange>
          </w:rPr>
          <w:delText>2</w:delText>
        </w:r>
      </w:del>
      <w:del w:id="648" w:author="陈蔚燕" w:date="2024-01-16T22:46:00Z">
        <w:r>
          <w:rPr>
            <w:rFonts w:hint="eastAsia"/>
            <w:bCs/>
            <w:color w:val="auto"/>
            <w:sz w:val="21"/>
            <w:szCs w:val="21"/>
            <w:highlight w:val="none"/>
            <w:lang w:val="en-US" w:eastAsia="zh-CN"/>
            <w:rPrChange w:id="649" w:author="cmcc" w:date="2024-01-10T11:00:31Z">
              <w:rPr>
                <w:rFonts w:hint="eastAsia"/>
                <w:color w:val="FF0000"/>
                <w:sz w:val="24"/>
                <w:szCs w:val="32"/>
                <w:highlight w:val="yellow"/>
                <w:lang w:val="en-US" w:eastAsia="zh-CN"/>
              </w:rPr>
            </w:rPrChange>
          </w:rPr>
          <w:delText>.1.</w:delText>
        </w:r>
      </w:del>
      <w:del w:id="650" w:author="陈蔚燕" w:date="2024-01-16T22:46:00Z">
        <w:r>
          <w:rPr>
            <w:rFonts w:hint="eastAsia"/>
            <w:bCs/>
            <w:color w:val="auto"/>
            <w:sz w:val="21"/>
            <w:szCs w:val="21"/>
            <w:highlight w:val="none"/>
            <w:lang w:val="en-US" w:eastAsia="zh-CN"/>
            <w:rPrChange w:id="651" w:author="cmcc" w:date="2024-01-10T11:00:31Z">
              <w:rPr>
                <w:rFonts w:hint="eastAsia"/>
                <w:color w:val="FF0000"/>
                <w:sz w:val="24"/>
                <w:szCs w:val="32"/>
                <w:highlight w:val="yellow"/>
                <w:lang w:val="en-US" w:eastAsia="zh-CN"/>
              </w:rPr>
            </w:rPrChange>
          </w:rPr>
          <w:delText>从</w:delText>
        </w:r>
      </w:del>
      <w:ins w:id="652" w:author="cmcc" w:date="2024-01-10T10:55:36Z">
        <w:del w:id="653" w:author="陈蔚燕" w:date="2024-01-16T22:46:00Z">
          <w:r>
            <w:rPr>
              <w:rFonts w:hint="eastAsia"/>
              <w:bCs/>
              <w:color w:val="auto"/>
              <w:sz w:val="21"/>
              <w:szCs w:val="21"/>
              <w:highlight w:val="none"/>
              <w:lang w:val="en-US" w:eastAsia="zh-CN"/>
              <w:rPrChange w:id="654" w:author="cmcc" w:date="2024-01-10T11:00:31Z">
                <w:rPr>
                  <w:rFonts w:hint="eastAsia"/>
                  <w:color w:val="FF0000"/>
                  <w:sz w:val="24"/>
                  <w:szCs w:val="32"/>
                  <w:highlight w:val="yellow"/>
                  <w:lang w:val="en-US" w:eastAsia="zh-CN"/>
                </w:rPr>
              </w:rPrChange>
            </w:rPr>
            <w:delText>蜂窝</w:delText>
          </w:r>
        </w:del>
      </w:ins>
      <w:ins w:id="655" w:author="cmcc" w:date="2024-01-10T10:55:37Z">
        <w:del w:id="656" w:author="陈蔚燕" w:date="2024-01-16T22:46:00Z">
          <w:r>
            <w:rPr>
              <w:rFonts w:hint="eastAsia"/>
              <w:bCs/>
              <w:color w:val="auto"/>
              <w:sz w:val="21"/>
              <w:szCs w:val="21"/>
              <w:highlight w:val="none"/>
              <w:lang w:val="en-US" w:eastAsia="zh-CN"/>
              <w:rPrChange w:id="657" w:author="cmcc" w:date="2024-01-10T11:00:31Z">
                <w:rPr>
                  <w:rFonts w:hint="eastAsia"/>
                  <w:color w:val="FF0000"/>
                  <w:sz w:val="24"/>
                  <w:szCs w:val="32"/>
                  <w:highlight w:val="yellow"/>
                  <w:lang w:val="en-US" w:eastAsia="zh-CN"/>
                </w:rPr>
              </w:rPrChange>
            </w:rPr>
            <w:delText>组网</w:delText>
          </w:r>
        </w:del>
      </w:ins>
      <w:ins w:id="658" w:author="cmcc" w:date="2024-01-10T10:55:38Z">
        <w:del w:id="659" w:author="陈蔚燕" w:date="2024-01-16T22:46:00Z">
          <w:r>
            <w:rPr>
              <w:rFonts w:hint="eastAsia"/>
              <w:bCs/>
              <w:color w:val="auto"/>
              <w:sz w:val="21"/>
              <w:szCs w:val="21"/>
              <w:highlight w:val="none"/>
              <w:lang w:val="en-US" w:eastAsia="zh-CN"/>
              <w:rPrChange w:id="660" w:author="cmcc" w:date="2024-01-10T11:00:31Z">
                <w:rPr>
                  <w:rFonts w:hint="eastAsia"/>
                  <w:color w:val="FF0000"/>
                  <w:sz w:val="24"/>
                  <w:szCs w:val="32"/>
                  <w:highlight w:val="yellow"/>
                  <w:lang w:val="en-US" w:eastAsia="zh-CN"/>
                </w:rPr>
              </w:rPrChange>
            </w:rPr>
            <w:delText>的</w:delText>
          </w:r>
        </w:del>
      </w:ins>
      <w:ins w:id="661" w:author="cmcc" w:date="2024-01-10T10:55:40Z">
        <w:del w:id="662" w:author="陈蔚燕" w:date="2024-01-16T22:46:00Z">
          <w:r>
            <w:rPr>
              <w:rFonts w:hint="eastAsia"/>
              <w:bCs/>
              <w:color w:val="auto"/>
              <w:sz w:val="21"/>
              <w:szCs w:val="21"/>
              <w:highlight w:val="none"/>
              <w:lang w:val="en-US" w:eastAsia="zh-CN"/>
              <w:rPrChange w:id="663" w:author="cmcc" w:date="2024-01-10T11:00:31Z">
                <w:rPr>
                  <w:rFonts w:hint="eastAsia"/>
                  <w:color w:val="FF0000"/>
                  <w:sz w:val="24"/>
                  <w:szCs w:val="32"/>
                  <w:highlight w:val="yellow"/>
                  <w:lang w:val="en-US" w:eastAsia="zh-CN"/>
                </w:rPr>
              </w:rPrChange>
            </w:rPr>
            <w:delText>基础</w:delText>
          </w:r>
        </w:del>
      </w:ins>
      <w:del w:id="664" w:author="陈蔚燕" w:date="2024-01-16T22:46:00Z">
        <w:r>
          <w:rPr>
            <w:rFonts w:hint="eastAsia"/>
            <w:bCs/>
            <w:color w:val="auto"/>
            <w:sz w:val="21"/>
            <w:szCs w:val="21"/>
            <w:highlight w:val="none"/>
            <w:lang w:val="en-US" w:eastAsia="zh-CN"/>
            <w:rPrChange w:id="665" w:author="cmcc" w:date="2024-01-10T11:00:31Z">
              <w:rPr>
                <w:rFonts w:hint="eastAsia"/>
                <w:color w:val="FF0000"/>
                <w:sz w:val="24"/>
                <w:szCs w:val="32"/>
                <w:highlight w:val="yellow"/>
                <w:lang w:val="en-US" w:eastAsia="zh-CN"/>
              </w:rPr>
            </w:rPrChange>
          </w:rPr>
          <w:delText>线性组网</w:delText>
        </w:r>
      </w:del>
      <w:ins w:id="666" w:author="李新" w:date="2024-01-15T10:41:41Z">
        <w:del w:id="667" w:author="陈蔚燕" w:date="2024-01-16T22:46:00Z">
          <w:r>
            <w:rPr>
              <w:rFonts w:hint="eastAsia"/>
              <w:bCs/>
              <w:color w:val="auto"/>
              <w:sz w:val="21"/>
              <w:szCs w:val="21"/>
              <w:highlight w:val="none"/>
              <w:lang w:val="en-US" w:eastAsia="zh-CN"/>
            </w:rPr>
            <w:delText>场景</w:delText>
          </w:r>
        </w:del>
      </w:ins>
      <w:del w:id="668" w:author="陈蔚燕" w:date="2024-01-16T22:46:00Z">
        <w:r>
          <w:rPr>
            <w:rFonts w:hint="eastAsia"/>
            <w:bCs/>
            <w:color w:val="auto"/>
            <w:sz w:val="21"/>
            <w:szCs w:val="21"/>
            <w:highlight w:val="none"/>
            <w:lang w:val="en-US" w:eastAsia="zh-CN"/>
            <w:rPrChange w:id="669" w:author="cmcc" w:date="2024-01-10T11:00:31Z">
              <w:rPr>
                <w:rFonts w:hint="eastAsia"/>
                <w:color w:val="FF0000"/>
                <w:sz w:val="24"/>
                <w:szCs w:val="32"/>
                <w:highlight w:val="yellow"/>
                <w:lang w:val="en-US" w:eastAsia="zh-CN"/>
              </w:rPr>
            </w:rPrChange>
          </w:rPr>
          <w:delText>入手</w:delText>
        </w:r>
      </w:del>
      <w:ins w:id="670" w:author="cmcc" w:date="2024-01-10T10:55:49Z">
        <w:del w:id="671" w:author="陈蔚燕" w:date="2024-01-16T22:46:00Z">
          <w:r>
            <w:rPr>
              <w:rFonts w:hint="eastAsia"/>
              <w:bCs/>
              <w:color w:val="auto"/>
              <w:sz w:val="21"/>
              <w:szCs w:val="21"/>
              <w:highlight w:val="none"/>
              <w:lang w:val="en-US" w:eastAsia="zh-CN"/>
              <w:rPrChange w:id="672" w:author="cmcc" w:date="2024-01-10T11:00:31Z">
                <w:rPr>
                  <w:rFonts w:hint="eastAsia"/>
                  <w:color w:val="FF0000"/>
                  <w:sz w:val="24"/>
                  <w:szCs w:val="32"/>
                  <w:highlight w:val="yellow"/>
                  <w:lang w:val="en-US" w:eastAsia="zh-CN"/>
                </w:rPr>
              </w:rPrChange>
            </w:rPr>
            <w:delText>，</w:delText>
          </w:r>
        </w:del>
      </w:ins>
      <w:ins w:id="673" w:author="cmcc" w:date="2024-01-10T10:55:50Z">
        <w:del w:id="674" w:author="陈蔚燕" w:date="2024-01-16T22:46:00Z">
          <w:r>
            <w:rPr>
              <w:rFonts w:hint="eastAsia"/>
              <w:bCs/>
              <w:color w:val="auto"/>
              <w:sz w:val="21"/>
              <w:szCs w:val="21"/>
              <w:highlight w:val="none"/>
              <w:lang w:val="en-US" w:eastAsia="zh-CN"/>
              <w:rPrChange w:id="675" w:author="cmcc" w:date="2024-01-10T11:00:31Z">
                <w:rPr>
                  <w:rFonts w:hint="eastAsia"/>
                  <w:color w:val="FF0000"/>
                  <w:sz w:val="24"/>
                  <w:szCs w:val="32"/>
                  <w:highlight w:val="yellow"/>
                  <w:lang w:val="en-US" w:eastAsia="zh-CN"/>
                </w:rPr>
              </w:rPrChange>
            </w:rPr>
            <w:delText>获取</w:delText>
          </w:r>
        </w:del>
      </w:ins>
      <w:ins w:id="676" w:author="cmcc" w:date="2024-01-10T10:55:56Z">
        <w:del w:id="677" w:author="陈蔚燕" w:date="2024-01-16T22:46:00Z">
          <w:r>
            <w:rPr>
              <w:rFonts w:hint="eastAsia"/>
              <w:bCs/>
              <w:color w:val="auto"/>
              <w:sz w:val="21"/>
              <w:szCs w:val="21"/>
              <w:highlight w:val="none"/>
              <w:lang w:val="en-US" w:eastAsia="zh-CN"/>
              <w:rPrChange w:id="678" w:author="cmcc" w:date="2024-01-10T11:00:31Z">
                <w:rPr>
                  <w:rFonts w:hint="eastAsia"/>
                  <w:color w:val="FF0000"/>
                  <w:sz w:val="24"/>
                  <w:szCs w:val="32"/>
                  <w:highlight w:val="yellow"/>
                  <w:lang w:val="en-US" w:eastAsia="zh-CN"/>
                </w:rPr>
              </w:rPrChange>
            </w:rPr>
            <w:delText>线性</w:delText>
          </w:r>
        </w:del>
      </w:ins>
      <w:ins w:id="679" w:author="cmcc" w:date="2024-01-10T10:55:57Z">
        <w:del w:id="680" w:author="陈蔚燕" w:date="2024-01-16T22:46:00Z">
          <w:r>
            <w:rPr>
              <w:rFonts w:hint="eastAsia"/>
              <w:bCs/>
              <w:color w:val="auto"/>
              <w:sz w:val="21"/>
              <w:szCs w:val="21"/>
              <w:highlight w:val="none"/>
              <w:lang w:val="en-US" w:eastAsia="zh-CN"/>
              <w:rPrChange w:id="681" w:author="cmcc" w:date="2024-01-10T11:00:31Z">
                <w:rPr>
                  <w:rFonts w:hint="eastAsia"/>
                  <w:color w:val="FF0000"/>
                  <w:sz w:val="24"/>
                  <w:szCs w:val="32"/>
                  <w:highlight w:val="yellow"/>
                  <w:lang w:val="en-US" w:eastAsia="zh-CN"/>
                </w:rPr>
              </w:rPrChange>
            </w:rPr>
            <w:delText>组网下</w:delText>
          </w:r>
        </w:del>
      </w:ins>
      <w:ins w:id="682" w:author="cmcc" w:date="2024-01-10T10:55:58Z">
        <w:del w:id="683" w:author="陈蔚燕" w:date="2024-01-16T22:46:00Z">
          <w:r>
            <w:rPr>
              <w:rFonts w:hint="eastAsia"/>
              <w:bCs/>
              <w:color w:val="auto"/>
              <w:sz w:val="21"/>
              <w:szCs w:val="21"/>
              <w:highlight w:val="none"/>
              <w:lang w:val="en-US" w:eastAsia="zh-CN"/>
              <w:rPrChange w:id="684" w:author="cmcc" w:date="2024-01-10T11:00:31Z">
                <w:rPr>
                  <w:rFonts w:hint="eastAsia"/>
                  <w:color w:val="FF0000"/>
                  <w:sz w:val="24"/>
                  <w:szCs w:val="32"/>
                  <w:highlight w:val="yellow"/>
                  <w:lang w:val="en-US" w:eastAsia="zh-CN"/>
                </w:rPr>
              </w:rPrChange>
            </w:rPr>
            <w:delText>的干扰</w:delText>
          </w:r>
        </w:del>
      </w:ins>
      <w:ins w:id="685" w:author="cmcc" w:date="2024-01-10T10:56:03Z">
        <w:del w:id="686" w:author="陈蔚燕" w:date="2024-01-16T22:46:00Z">
          <w:r>
            <w:rPr>
              <w:rFonts w:hint="eastAsia"/>
              <w:bCs/>
              <w:color w:val="auto"/>
              <w:sz w:val="21"/>
              <w:szCs w:val="21"/>
              <w:highlight w:val="none"/>
              <w:lang w:val="en-US" w:eastAsia="zh-CN"/>
              <w:rPrChange w:id="687" w:author="cmcc" w:date="2024-01-10T11:00:31Z">
                <w:rPr>
                  <w:rFonts w:hint="eastAsia"/>
                  <w:color w:val="FF0000"/>
                  <w:sz w:val="24"/>
                  <w:szCs w:val="32"/>
                  <w:highlight w:val="yellow"/>
                  <w:lang w:val="en-US" w:eastAsia="zh-CN"/>
                </w:rPr>
              </w:rPrChange>
            </w:rPr>
            <w:delText>强</w:delText>
          </w:r>
        </w:del>
      </w:ins>
      <w:ins w:id="688" w:author="cmcc" w:date="2024-01-10T10:56:03Z">
        <w:del w:id="689" w:author="陈蔚燕" w:date="2024-01-16T22:46:00Z">
          <w:r>
            <w:rPr>
              <w:rFonts w:hint="eastAsia"/>
              <w:bCs/>
              <w:color w:val="auto"/>
              <w:sz w:val="21"/>
              <w:szCs w:val="21"/>
              <w:highlight w:val="none"/>
              <w:lang w:val="en-US" w:eastAsia="zh-CN"/>
              <w:rPrChange w:id="690" w:author="cmcc" w:date="2024-01-10T11:00:31Z">
                <w:rPr>
                  <w:rFonts w:hint="eastAsia"/>
                  <w:color w:val="FF0000"/>
                  <w:sz w:val="24"/>
                  <w:szCs w:val="32"/>
                  <w:highlight w:val="yellow"/>
                  <w:lang w:val="en-US" w:eastAsia="zh-CN"/>
                </w:rPr>
              </w:rPrChange>
            </w:rPr>
            <w:delText>度</w:delText>
          </w:r>
        </w:del>
      </w:ins>
      <w:ins w:id="691" w:author="李新" w:date="2024-01-15T10:42:08Z">
        <w:del w:id="692" w:author="陈蔚燕" w:date="2024-01-16T22:46:00Z">
          <w:r>
            <w:rPr>
              <w:rFonts w:hint="eastAsia"/>
              <w:bCs/>
              <w:color w:val="auto"/>
              <w:sz w:val="21"/>
              <w:szCs w:val="21"/>
              <w:highlight w:val="none"/>
              <w:lang w:val="en-US" w:eastAsia="zh-CN"/>
            </w:rPr>
            <w:delText>预测</w:delText>
          </w:r>
        </w:del>
      </w:ins>
      <w:ins w:id="693" w:author="cmcc" w:date="2024-01-10T10:56:04Z">
        <w:del w:id="694" w:author="陈蔚燕" w:date="2024-01-16T22:46:00Z">
          <w:r>
            <w:rPr>
              <w:rFonts w:hint="eastAsia"/>
              <w:bCs/>
              <w:color w:val="auto"/>
              <w:sz w:val="21"/>
              <w:szCs w:val="21"/>
              <w:highlight w:val="none"/>
              <w:lang w:val="en-US" w:eastAsia="zh-CN"/>
              <w:rPrChange w:id="695" w:author="cmcc" w:date="2024-01-10T11:00:31Z">
                <w:rPr>
                  <w:rFonts w:hint="eastAsia"/>
                  <w:color w:val="FF0000"/>
                  <w:sz w:val="24"/>
                  <w:szCs w:val="32"/>
                  <w:highlight w:val="yellow"/>
                  <w:lang w:val="en-US" w:eastAsia="zh-CN"/>
                </w:rPr>
              </w:rPrChange>
            </w:rPr>
            <w:delText>模型</w:delText>
          </w:r>
        </w:del>
      </w:ins>
      <w:del w:id="696" w:author="陈蔚燕" w:date="2024-01-16T22:46:00Z">
        <w:r>
          <w:rPr>
            <w:rFonts w:hint="eastAsia"/>
            <w:bCs/>
            <w:color w:val="auto"/>
            <w:sz w:val="21"/>
            <w:szCs w:val="21"/>
            <w:highlight w:val="none"/>
            <w:lang w:val="en-US" w:eastAsia="zh-CN"/>
            <w:rPrChange w:id="697" w:author="cmcc" w:date="2024-01-10T11:00:31Z">
              <w:rPr>
                <w:rFonts w:hint="eastAsia"/>
                <w:color w:val="FF0000"/>
                <w:sz w:val="24"/>
                <w:szCs w:val="32"/>
                <w:highlight w:val="yellow"/>
                <w:lang w:val="en-US" w:eastAsia="zh-CN"/>
              </w:rPr>
            </w:rPrChange>
          </w:rPr>
          <w:delText>介绍，铺垫：线性组网是蜂窝组网的基础</w:delText>
        </w:r>
      </w:del>
      <w:del w:id="698" w:author="陈蔚燕" w:date="2024-01-16T22:46:00Z">
        <w:r>
          <w:rPr>
            <w:rFonts w:hint="eastAsia"/>
            <w:bCs/>
            <w:color w:val="auto"/>
            <w:sz w:val="21"/>
            <w:szCs w:val="21"/>
            <w:highlight w:val="none"/>
            <w:lang w:val="en-US" w:eastAsia="zh-CN"/>
            <w:rPrChange w:id="699" w:author="cmcc" w:date="2024-01-10T11:00:31Z">
              <w:rPr>
                <w:rFonts w:hint="eastAsia"/>
                <w:color w:val="FF0000"/>
                <w:sz w:val="24"/>
                <w:szCs w:val="32"/>
                <w:highlight w:val="yellow"/>
                <w:lang w:val="en-US" w:eastAsia="zh-CN"/>
              </w:rPr>
            </w:rPrChange>
          </w:rPr>
          <w:delText>。</w:delText>
        </w:r>
      </w:del>
      <w:ins w:id="700" w:author="cmcc" w:date="2024-01-10T10:56:12Z">
        <w:del w:id="701" w:author="陈蔚燕" w:date="2024-01-16T22:46:00Z">
          <w:r>
            <w:rPr>
              <w:rFonts w:hint="eastAsia"/>
              <w:bCs/>
              <w:color w:val="auto"/>
              <w:sz w:val="21"/>
              <w:szCs w:val="21"/>
              <w:highlight w:val="none"/>
              <w:lang w:val="en-US" w:eastAsia="zh-CN"/>
              <w:rPrChange w:id="702" w:author="cmcc" w:date="2024-01-10T11:00:31Z">
                <w:rPr>
                  <w:rFonts w:hint="eastAsia"/>
                  <w:color w:val="FF0000"/>
                  <w:sz w:val="24"/>
                  <w:szCs w:val="32"/>
                  <w:highlight w:val="yellow"/>
                  <w:lang w:val="en-US" w:eastAsia="zh-CN"/>
                </w:rPr>
              </w:rPrChange>
            </w:rPr>
            <w:delText>本章</w:delText>
          </w:r>
        </w:del>
      </w:ins>
      <w:ins w:id="703" w:author="cmcc" w:date="2024-01-10T10:56:13Z">
        <w:del w:id="704" w:author="陈蔚燕" w:date="2024-01-16T22:46:00Z">
          <w:r>
            <w:rPr>
              <w:rFonts w:hint="eastAsia"/>
              <w:bCs/>
              <w:color w:val="auto"/>
              <w:sz w:val="21"/>
              <w:szCs w:val="21"/>
              <w:highlight w:val="none"/>
              <w:lang w:val="en-US" w:eastAsia="zh-CN"/>
              <w:rPrChange w:id="705" w:author="cmcc" w:date="2024-01-10T11:00:31Z">
                <w:rPr>
                  <w:rFonts w:hint="eastAsia"/>
                  <w:color w:val="FF0000"/>
                  <w:sz w:val="24"/>
                  <w:szCs w:val="32"/>
                  <w:highlight w:val="yellow"/>
                  <w:lang w:val="en-US" w:eastAsia="zh-CN"/>
                </w:rPr>
              </w:rPrChange>
            </w:rPr>
            <w:delText>第二</w:delText>
          </w:r>
        </w:del>
      </w:ins>
      <w:ins w:id="706" w:author="cmcc" w:date="2024-01-10T10:56:18Z">
        <w:del w:id="707" w:author="陈蔚燕" w:date="2024-01-16T22:46:00Z">
          <w:r>
            <w:rPr>
              <w:rFonts w:hint="eastAsia"/>
              <w:bCs/>
              <w:color w:val="auto"/>
              <w:sz w:val="21"/>
              <w:szCs w:val="21"/>
              <w:highlight w:val="none"/>
              <w:lang w:val="en-US" w:eastAsia="zh-CN"/>
              <w:rPrChange w:id="708" w:author="cmcc" w:date="2024-01-10T11:00:31Z">
                <w:rPr>
                  <w:rFonts w:hint="eastAsia"/>
                  <w:color w:val="FF0000"/>
                  <w:sz w:val="24"/>
                  <w:szCs w:val="32"/>
                  <w:highlight w:val="yellow"/>
                  <w:lang w:val="en-US" w:eastAsia="zh-CN"/>
                </w:rPr>
              </w:rPrChange>
            </w:rPr>
            <w:delText>节</w:delText>
          </w:r>
        </w:del>
      </w:ins>
      <w:ins w:id="709" w:author="cmcc" w:date="2024-01-10T10:56:19Z">
        <w:del w:id="710" w:author="陈蔚燕" w:date="2024-01-16T22:46:00Z">
          <w:r>
            <w:rPr>
              <w:rFonts w:hint="eastAsia"/>
              <w:bCs/>
              <w:color w:val="auto"/>
              <w:sz w:val="21"/>
              <w:szCs w:val="21"/>
              <w:highlight w:val="none"/>
              <w:lang w:val="en-US" w:eastAsia="zh-CN"/>
              <w:rPrChange w:id="711" w:author="cmcc" w:date="2024-01-10T11:00:31Z">
                <w:rPr>
                  <w:rFonts w:hint="eastAsia"/>
                  <w:color w:val="FF0000"/>
                  <w:sz w:val="24"/>
                  <w:szCs w:val="32"/>
                  <w:highlight w:val="yellow"/>
                  <w:lang w:val="en-US" w:eastAsia="zh-CN"/>
                </w:rPr>
              </w:rPrChange>
            </w:rPr>
            <w:delText>，</w:delText>
          </w:r>
        </w:del>
      </w:ins>
      <w:ins w:id="712" w:author="cmcc" w:date="2024-01-10T10:56:25Z">
        <w:del w:id="713" w:author="陈蔚燕" w:date="2024-01-16T22:46:00Z">
          <w:r>
            <w:rPr>
              <w:rFonts w:hint="eastAsia"/>
              <w:bCs/>
              <w:color w:val="auto"/>
              <w:sz w:val="21"/>
              <w:szCs w:val="21"/>
              <w:highlight w:val="none"/>
              <w:lang w:val="en-US" w:eastAsia="zh-CN"/>
              <w:rPrChange w:id="714" w:author="cmcc" w:date="2024-01-10T11:00:31Z">
                <w:rPr>
                  <w:rFonts w:hint="eastAsia"/>
                  <w:color w:val="FF0000"/>
                  <w:sz w:val="24"/>
                  <w:szCs w:val="32"/>
                  <w:highlight w:val="yellow"/>
                  <w:lang w:val="en-US" w:eastAsia="zh-CN"/>
                </w:rPr>
              </w:rPrChange>
            </w:rPr>
            <w:delText>扩展</w:delText>
          </w:r>
        </w:del>
      </w:ins>
      <w:ins w:id="715" w:author="cmcc" w:date="2024-01-10T10:56:26Z">
        <w:del w:id="716" w:author="陈蔚燕" w:date="2024-01-16T22:46:00Z">
          <w:r>
            <w:rPr>
              <w:rFonts w:hint="eastAsia"/>
              <w:bCs/>
              <w:color w:val="auto"/>
              <w:sz w:val="21"/>
              <w:szCs w:val="21"/>
              <w:highlight w:val="none"/>
              <w:lang w:val="en-US" w:eastAsia="zh-CN"/>
              <w:rPrChange w:id="717" w:author="cmcc" w:date="2024-01-10T11:00:31Z">
                <w:rPr>
                  <w:rFonts w:hint="eastAsia"/>
                  <w:color w:val="FF0000"/>
                  <w:sz w:val="24"/>
                  <w:szCs w:val="32"/>
                  <w:highlight w:val="yellow"/>
                  <w:lang w:val="en-US" w:eastAsia="zh-CN"/>
                </w:rPr>
              </w:rPrChange>
            </w:rPr>
            <w:delText>至</w:delText>
          </w:r>
        </w:del>
      </w:ins>
      <w:ins w:id="718" w:author="cmcc" w:date="2024-01-10T10:56:28Z">
        <w:del w:id="719" w:author="陈蔚燕" w:date="2024-01-16T22:46:00Z">
          <w:r>
            <w:rPr>
              <w:rFonts w:hint="eastAsia"/>
              <w:bCs/>
              <w:color w:val="auto"/>
              <w:sz w:val="21"/>
              <w:szCs w:val="21"/>
              <w:highlight w:val="none"/>
              <w:lang w:val="en-US" w:eastAsia="zh-CN"/>
              <w:rPrChange w:id="720" w:author="cmcc" w:date="2024-01-10T11:00:31Z">
                <w:rPr>
                  <w:rFonts w:hint="eastAsia"/>
                  <w:color w:val="FF0000"/>
                  <w:sz w:val="24"/>
                  <w:szCs w:val="32"/>
                  <w:highlight w:val="yellow"/>
                  <w:lang w:val="en-US" w:eastAsia="zh-CN"/>
                </w:rPr>
              </w:rPrChange>
            </w:rPr>
            <w:delText>现</w:delText>
          </w:r>
        </w:del>
      </w:ins>
      <w:ins w:id="721" w:author="cmcc" w:date="2024-01-10T10:56:28Z">
        <w:del w:id="722" w:author="陈蔚燕" w:date="2024-01-16T22:46:00Z">
          <w:r>
            <w:rPr>
              <w:rFonts w:hint="eastAsia"/>
              <w:bCs/>
              <w:color w:val="auto"/>
              <w:sz w:val="21"/>
              <w:szCs w:val="21"/>
              <w:highlight w:val="none"/>
              <w:lang w:val="en-US" w:eastAsia="zh-CN"/>
              <w:rPrChange w:id="723" w:author="cmcc" w:date="2024-01-10T11:00:31Z">
                <w:rPr>
                  <w:rFonts w:hint="eastAsia"/>
                  <w:color w:val="FF0000"/>
                  <w:sz w:val="24"/>
                  <w:szCs w:val="32"/>
                  <w:highlight w:val="yellow"/>
                  <w:lang w:val="en-US" w:eastAsia="zh-CN"/>
                </w:rPr>
              </w:rPrChange>
            </w:rPr>
            <w:delText>网</w:delText>
          </w:r>
        </w:del>
      </w:ins>
    </w:p>
    <w:p>
      <w:pPr>
        <w:spacing w:line="312" w:lineRule="auto"/>
        <w:ind w:firstLine="420" w:firstLineChars="0"/>
        <w:rPr>
          <w:del w:id="725" w:author="陈蔚燕" w:date="2024-01-16T22:46:00Z"/>
          <w:rFonts w:hint="default"/>
          <w:bCs/>
          <w:color w:val="auto"/>
          <w:sz w:val="21"/>
          <w:szCs w:val="21"/>
          <w:highlight w:val="none"/>
          <w:lang w:val="en-US" w:eastAsia="zh-CN"/>
          <w:rPrChange w:id="726" w:author="cmcc" w:date="2024-01-10T11:00:31Z">
            <w:rPr>
              <w:del w:id="727" w:author="陈蔚燕" w:date="2024-01-16T22:46:00Z"/>
              <w:rFonts w:hint="default"/>
              <w:color w:val="FF0000"/>
              <w:sz w:val="24"/>
              <w:szCs w:val="32"/>
              <w:highlight w:val="yellow"/>
              <w:lang w:val="en-US" w:eastAsia="zh-CN"/>
            </w:rPr>
          </w:rPrChange>
        </w:rPr>
        <w:pPrChange w:id="724" w:author="cmcc" w:date="2024-01-10T11:00:31Z">
          <w:pPr>
            <w:ind w:firstLine="420" w:firstLineChars="0"/>
          </w:pPr>
        </w:pPrChange>
      </w:pPr>
      <w:del w:id="728" w:author="陈蔚燕" w:date="2024-01-16T22:46:00Z">
        <w:r>
          <w:rPr>
            <w:rFonts w:hint="eastAsia"/>
            <w:bCs/>
            <w:color w:val="auto"/>
            <w:sz w:val="21"/>
            <w:szCs w:val="21"/>
            <w:highlight w:val="none"/>
            <w:lang w:val="en-US" w:eastAsia="zh-CN"/>
            <w:rPrChange w:id="729" w:author="cmcc" w:date="2024-01-10T11:00:31Z">
              <w:rPr>
                <w:rFonts w:hint="eastAsia"/>
                <w:color w:val="FF0000"/>
                <w:sz w:val="24"/>
                <w:szCs w:val="32"/>
                <w:highlight w:val="yellow"/>
                <w:lang w:val="en-US" w:eastAsia="zh-CN"/>
              </w:rPr>
            </w:rPrChange>
          </w:rPr>
          <w:delText>2</w:delText>
        </w:r>
      </w:del>
      <w:del w:id="730" w:author="陈蔚燕" w:date="2024-01-16T22:46:00Z">
        <w:r>
          <w:rPr>
            <w:rFonts w:hint="eastAsia"/>
            <w:bCs/>
            <w:color w:val="auto"/>
            <w:sz w:val="21"/>
            <w:szCs w:val="21"/>
            <w:highlight w:val="none"/>
            <w:lang w:val="en-US" w:eastAsia="zh-CN"/>
            <w:rPrChange w:id="731" w:author="cmcc" w:date="2024-01-10T11:00:31Z">
              <w:rPr>
                <w:rFonts w:hint="eastAsia"/>
                <w:color w:val="FF0000"/>
                <w:sz w:val="24"/>
                <w:szCs w:val="32"/>
                <w:highlight w:val="yellow"/>
                <w:lang w:val="en-US" w:eastAsia="zh-CN"/>
              </w:rPr>
            </w:rPrChange>
          </w:rPr>
          <w:delText>.2.</w:delText>
        </w:r>
      </w:del>
      <w:del w:id="732" w:author="陈蔚燕" w:date="2024-01-16T22:46:00Z">
        <w:r>
          <w:rPr>
            <w:rFonts w:hint="eastAsia"/>
            <w:bCs/>
            <w:color w:val="auto"/>
            <w:sz w:val="21"/>
            <w:szCs w:val="21"/>
            <w:highlight w:val="none"/>
            <w:lang w:val="en-US" w:eastAsia="zh-CN"/>
            <w:rPrChange w:id="733" w:author="cmcc" w:date="2024-01-10T11:00:31Z">
              <w:rPr>
                <w:rFonts w:hint="eastAsia"/>
                <w:color w:val="FF0000"/>
                <w:sz w:val="24"/>
                <w:szCs w:val="32"/>
                <w:highlight w:val="yellow"/>
                <w:lang w:val="en-US" w:eastAsia="zh-CN"/>
              </w:rPr>
            </w:rPrChange>
          </w:rPr>
          <w:delText>蜂窝组网</w:delText>
        </w:r>
      </w:del>
      <w:del w:id="734" w:author="陈蔚燕" w:date="2024-01-16T22:46:00Z">
        <w:r>
          <w:rPr>
            <w:rFonts w:hint="eastAsia"/>
            <w:bCs/>
            <w:color w:val="auto"/>
            <w:sz w:val="21"/>
            <w:szCs w:val="21"/>
            <w:highlight w:val="none"/>
            <w:lang w:val="en-US" w:eastAsia="zh-CN"/>
            <w:rPrChange w:id="735" w:author="cmcc" w:date="2024-01-10T11:00:31Z">
              <w:rPr>
                <w:rFonts w:hint="default"/>
                <w:color w:val="FF0000"/>
                <w:sz w:val="24"/>
                <w:szCs w:val="32"/>
                <w:highlight w:val="yellow"/>
                <w:lang w:val="en-US" w:eastAsia="zh-CN"/>
              </w:rPr>
            </w:rPrChange>
          </w:rPr>
          <w:delText>是怎么做的</w:delText>
        </w:r>
      </w:del>
      <w:ins w:id="736" w:author="cmcc" w:date="2024-01-10T10:56:34Z">
        <w:del w:id="737" w:author="陈蔚燕" w:date="2024-01-16T22:46:00Z">
          <w:r>
            <w:rPr>
              <w:rFonts w:hint="eastAsia"/>
              <w:bCs/>
              <w:color w:val="auto"/>
              <w:sz w:val="21"/>
              <w:szCs w:val="21"/>
              <w:highlight w:val="none"/>
              <w:lang w:val="en-US" w:eastAsia="zh-CN"/>
              <w:rPrChange w:id="738" w:author="cmcc" w:date="2024-01-10T11:00:31Z">
                <w:rPr>
                  <w:rFonts w:hint="eastAsia"/>
                  <w:color w:val="FF0000"/>
                  <w:sz w:val="24"/>
                  <w:szCs w:val="32"/>
                  <w:highlight w:val="yellow"/>
                  <w:lang w:val="en-US" w:eastAsia="zh-CN"/>
                </w:rPr>
              </w:rPrChange>
            </w:rPr>
            <w:delText>架</w:delText>
          </w:r>
        </w:del>
      </w:ins>
      <w:ins w:id="739" w:author="cmcc" w:date="2024-01-10T10:56:34Z">
        <w:del w:id="740" w:author="陈蔚燕" w:date="2024-01-16T22:46:00Z">
          <w:r>
            <w:rPr>
              <w:rFonts w:hint="eastAsia"/>
              <w:bCs/>
              <w:color w:val="auto"/>
              <w:sz w:val="21"/>
              <w:szCs w:val="21"/>
              <w:highlight w:val="none"/>
              <w:lang w:val="en-US" w:eastAsia="zh-CN"/>
              <w:rPrChange w:id="741" w:author="cmcc" w:date="2024-01-10T11:00:31Z">
                <w:rPr>
                  <w:rFonts w:hint="eastAsia"/>
                  <w:color w:val="FF0000"/>
                  <w:sz w:val="24"/>
                  <w:szCs w:val="32"/>
                  <w:highlight w:val="yellow"/>
                  <w:lang w:val="en-US" w:eastAsia="zh-CN"/>
                </w:rPr>
              </w:rPrChange>
            </w:rPr>
            <w:delText>构</w:delText>
          </w:r>
        </w:del>
      </w:ins>
      <w:ins w:id="742" w:author="李新" w:date="2024-01-15T10:42:18Z">
        <w:del w:id="743" w:author="陈蔚燕" w:date="2024-01-16T22:46:00Z">
          <w:r>
            <w:rPr>
              <w:rFonts w:hint="eastAsia"/>
              <w:bCs/>
              <w:color w:val="auto"/>
              <w:sz w:val="21"/>
              <w:szCs w:val="21"/>
              <w:highlight w:val="none"/>
              <w:lang w:val="en-US" w:eastAsia="zh-CN"/>
            </w:rPr>
            <w:delText>场景</w:delText>
          </w:r>
        </w:del>
      </w:ins>
      <w:del w:id="744" w:author="陈蔚燕" w:date="2024-01-16T22:46:00Z">
        <w:r>
          <w:rPr>
            <w:rFonts w:hint="eastAsia"/>
            <w:bCs/>
            <w:color w:val="auto"/>
            <w:sz w:val="21"/>
            <w:szCs w:val="21"/>
            <w:highlight w:val="none"/>
            <w:lang w:val="en-US" w:eastAsia="zh-CN"/>
            <w:rPrChange w:id="745" w:author="cmcc" w:date="2024-01-10T11:00:31Z">
              <w:rPr>
                <w:rFonts w:hint="eastAsia"/>
                <w:color w:val="FF0000"/>
                <w:sz w:val="24"/>
                <w:szCs w:val="32"/>
                <w:highlight w:val="yellow"/>
                <w:lang w:val="en-US" w:eastAsia="zh-CN"/>
              </w:rPr>
            </w:rPrChange>
          </w:rPr>
          <w:delText>，通过</w:delText>
        </w:r>
      </w:del>
      <w:del w:id="746" w:author="陈蔚燕" w:date="2024-01-16T22:46:00Z">
        <w:r>
          <w:rPr>
            <w:rFonts w:hint="eastAsia"/>
            <w:bCs/>
            <w:color w:val="auto"/>
            <w:sz w:val="21"/>
            <w:szCs w:val="21"/>
            <w:highlight w:val="none"/>
            <w:lang w:val="en-US" w:eastAsia="zh-CN"/>
            <w:rPrChange w:id="747" w:author="cmcc" w:date="2024-01-10T11:00:31Z">
              <w:rPr>
                <w:rFonts w:hint="default"/>
                <w:color w:val="FF0000"/>
                <w:sz w:val="24"/>
                <w:szCs w:val="32"/>
                <w:highlight w:val="yellow"/>
                <w:lang w:val="en-US" w:eastAsia="zh-CN"/>
              </w:rPr>
            </w:rPrChange>
          </w:rPr>
          <w:delText>什么样的差</w:delText>
        </w:r>
      </w:del>
      <w:ins w:id="748" w:author="cmcc" w:date="2024-01-10T11:00:05Z">
        <w:del w:id="749" w:author="陈蔚燕" w:date="2024-01-16T22:46:00Z">
          <w:r>
            <w:rPr>
              <w:rFonts w:hint="eastAsia"/>
              <w:bCs/>
              <w:color w:val="auto"/>
              <w:sz w:val="21"/>
              <w:szCs w:val="21"/>
              <w:highlight w:val="none"/>
              <w:lang w:val="en-US" w:eastAsia="zh-CN"/>
              <w:rPrChange w:id="750" w:author="cmcc" w:date="2024-01-10T11:00:31Z">
                <w:rPr>
                  <w:rFonts w:hint="eastAsia"/>
                  <w:color w:val="FF0000"/>
                  <w:sz w:val="24"/>
                  <w:szCs w:val="32"/>
                  <w:highlight w:val="yellow"/>
                  <w:lang w:val="en-US" w:eastAsia="zh-CN"/>
                </w:rPr>
              </w:rPrChange>
            </w:rPr>
            <w:delText>线性</w:delText>
          </w:r>
        </w:del>
      </w:ins>
      <w:ins w:id="751" w:author="cmcc" w:date="2024-01-10T11:00:07Z">
        <w:del w:id="752" w:author="陈蔚燕" w:date="2024-01-16T22:46:00Z">
          <w:r>
            <w:rPr>
              <w:rFonts w:hint="eastAsia"/>
              <w:bCs/>
              <w:color w:val="auto"/>
              <w:sz w:val="21"/>
              <w:szCs w:val="21"/>
              <w:highlight w:val="none"/>
              <w:lang w:val="en-US" w:eastAsia="zh-CN"/>
              <w:rPrChange w:id="753" w:author="cmcc" w:date="2024-01-10T11:00:31Z">
                <w:rPr>
                  <w:rFonts w:hint="eastAsia"/>
                  <w:color w:val="FF0000"/>
                  <w:sz w:val="24"/>
                  <w:szCs w:val="32"/>
                  <w:highlight w:val="yellow"/>
                  <w:lang w:val="en-US" w:eastAsia="zh-CN"/>
                </w:rPr>
              </w:rPrChange>
            </w:rPr>
            <w:delText>插值</w:delText>
          </w:r>
        </w:del>
      </w:ins>
      <w:del w:id="754" w:author="陈蔚燕" w:date="2024-01-16T22:46:00Z">
        <w:r>
          <w:rPr>
            <w:rFonts w:hint="eastAsia"/>
            <w:bCs/>
            <w:color w:val="auto"/>
            <w:sz w:val="21"/>
            <w:szCs w:val="21"/>
            <w:highlight w:val="none"/>
            <w:lang w:val="en-US" w:eastAsia="zh-CN"/>
            <w:rPrChange w:id="755" w:author="cmcc" w:date="2024-01-10T11:00:31Z">
              <w:rPr>
                <w:rFonts w:hint="eastAsia"/>
                <w:color w:val="FF0000"/>
                <w:sz w:val="24"/>
                <w:szCs w:val="32"/>
                <w:highlight w:val="yellow"/>
                <w:lang w:val="en-US" w:eastAsia="zh-CN"/>
              </w:rPr>
            </w:rPrChange>
          </w:rPr>
          <w:delText>值</w:delText>
        </w:r>
      </w:del>
      <w:del w:id="756" w:author="陈蔚燕" w:date="2024-01-16T22:46:00Z">
        <w:r>
          <w:rPr>
            <w:rFonts w:hint="eastAsia"/>
            <w:bCs/>
            <w:color w:val="auto"/>
            <w:sz w:val="21"/>
            <w:szCs w:val="21"/>
            <w:highlight w:val="none"/>
            <w:lang w:val="en-US" w:eastAsia="zh-CN"/>
            <w:rPrChange w:id="757" w:author="cmcc" w:date="2024-01-10T11:00:31Z">
              <w:rPr>
                <w:rFonts w:hint="eastAsia"/>
                <w:color w:val="FF0000"/>
                <w:sz w:val="24"/>
                <w:szCs w:val="32"/>
                <w:highlight w:val="yellow"/>
                <w:lang w:val="en-US" w:eastAsia="zh-CN"/>
              </w:rPr>
            </w:rPrChange>
          </w:rPr>
          <w:delText>方法</w:delText>
        </w:r>
      </w:del>
      <w:del w:id="758" w:author="陈蔚燕" w:date="2024-01-16T22:46:00Z">
        <w:r>
          <w:rPr>
            <w:rFonts w:hint="eastAsia"/>
            <w:bCs/>
            <w:color w:val="auto"/>
            <w:sz w:val="21"/>
            <w:szCs w:val="21"/>
            <w:highlight w:val="none"/>
            <w:lang w:val="en-US" w:eastAsia="zh-CN"/>
            <w:rPrChange w:id="759" w:author="cmcc" w:date="2024-01-10T11:00:31Z">
              <w:rPr>
                <w:rFonts w:hint="default"/>
                <w:color w:val="FF0000"/>
                <w:sz w:val="24"/>
                <w:szCs w:val="32"/>
                <w:highlight w:val="yellow"/>
                <w:lang w:val="en-US" w:eastAsia="zh-CN"/>
              </w:rPr>
            </w:rPrChange>
          </w:rPr>
          <w:delText>能够得到</w:delText>
        </w:r>
      </w:del>
      <w:ins w:id="760" w:author="cmcc" w:date="2024-01-10T10:56:54Z">
        <w:del w:id="761" w:author="陈蔚燕" w:date="2024-01-16T22:46:00Z">
          <w:r>
            <w:rPr>
              <w:rFonts w:hint="eastAsia"/>
              <w:bCs/>
              <w:color w:val="auto"/>
              <w:sz w:val="21"/>
              <w:szCs w:val="21"/>
              <w:highlight w:val="none"/>
              <w:lang w:val="en-US" w:eastAsia="zh-CN"/>
              <w:rPrChange w:id="762" w:author="cmcc" w:date="2024-01-10T11:00:31Z">
                <w:rPr>
                  <w:rFonts w:hint="eastAsia"/>
                  <w:color w:val="FF0000"/>
                  <w:sz w:val="24"/>
                  <w:szCs w:val="32"/>
                  <w:highlight w:val="yellow"/>
                  <w:lang w:val="en-US" w:eastAsia="zh-CN"/>
                </w:rPr>
              </w:rPrChange>
            </w:rPr>
            <w:delText>获得</w:delText>
          </w:r>
        </w:del>
      </w:ins>
      <w:del w:id="763" w:author="陈蔚燕" w:date="2024-01-16T22:46:00Z">
        <w:r>
          <w:rPr>
            <w:rFonts w:hint="eastAsia"/>
            <w:bCs/>
            <w:color w:val="auto"/>
            <w:sz w:val="21"/>
            <w:szCs w:val="21"/>
            <w:highlight w:val="none"/>
            <w:lang w:val="en-US" w:eastAsia="zh-CN"/>
            <w:rPrChange w:id="764" w:author="cmcc" w:date="2024-01-10T11:00:31Z">
              <w:rPr>
                <w:rFonts w:hint="eastAsia"/>
                <w:color w:val="FF0000"/>
                <w:sz w:val="24"/>
                <w:szCs w:val="32"/>
                <w:highlight w:val="yellow"/>
                <w:lang w:val="en-US" w:eastAsia="zh-CN"/>
              </w:rPr>
            </w:rPrChange>
          </w:rPr>
          <w:delText>蜂窝组网的干扰</w:delText>
        </w:r>
      </w:del>
      <w:ins w:id="765" w:author="李新" w:date="2024-01-15T10:42:32Z">
        <w:del w:id="766" w:author="陈蔚燕" w:date="2024-01-16T22:46:00Z">
          <w:r>
            <w:rPr>
              <w:rFonts w:hint="eastAsia"/>
              <w:bCs/>
              <w:color w:val="auto"/>
              <w:sz w:val="21"/>
              <w:szCs w:val="21"/>
              <w:highlight w:val="none"/>
              <w:lang w:val="en-US" w:eastAsia="zh-CN"/>
            </w:rPr>
            <w:delText>预测</w:delText>
          </w:r>
        </w:del>
      </w:ins>
      <w:ins w:id="767" w:author="李新" w:date="2024-01-15T10:42:34Z">
        <w:del w:id="768" w:author="陈蔚燕" w:date="2024-01-16T22:46:00Z">
          <w:r>
            <w:rPr>
              <w:rFonts w:hint="eastAsia"/>
              <w:bCs/>
              <w:color w:val="auto"/>
              <w:sz w:val="21"/>
              <w:szCs w:val="21"/>
              <w:highlight w:val="none"/>
              <w:lang w:val="en-US" w:eastAsia="zh-CN"/>
            </w:rPr>
            <w:delText>模型</w:delText>
          </w:r>
        </w:del>
      </w:ins>
      <w:del w:id="769" w:author="陈蔚燕" w:date="2024-01-16T22:46:00Z">
        <w:r>
          <w:rPr>
            <w:rFonts w:hint="eastAsia"/>
            <w:bCs/>
            <w:color w:val="auto"/>
            <w:sz w:val="21"/>
            <w:szCs w:val="21"/>
            <w:highlight w:val="none"/>
            <w:lang w:val="en-US" w:eastAsia="zh-CN"/>
            <w:rPrChange w:id="770" w:author="cmcc" w:date="2024-01-10T11:00:31Z">
              <w:rPr>
                <w:rFonts w:hint="eastAsia"/>
                <w:color w:val="FF0000"/>
                <w:sz w:val="24"/>
                <w:szCs w:val="32"/>
                <w:highlight w:val="yellow"/>
                <w:lang w:val="en-US" w:eastAsia="zh-CN"/>
              </w:rPr>
            </w:rPrChange>
          </w:rPr>
          <w:delText>分</w:delText>
        </w:r>
      </w:del>
      <w:del w:id="771" w:author="陈蔚燕" w:date="2024-01-16T22:46:00Z">
        <w:r>
          <w:rPr>
            <w:rFonts w:hint="eastAsia"/>
            <w:bCs/>
            <w:color w:val="auto"/>
            <w:sz w:val="21"/>
            <w:szCs w:val="21"/>
            <w:highlight w:val="none"/>
            <w:lang w:val="en-US" w:eastAsia="zh-CN"/>
            <w:rPrChange w:id="772" w:author="cmcc" w:date="2024-01-10T11:00:31Z">
              <w:rPr>
                <w:rFonts w:hint="eastAsia"/>
                <w:color w:val="FF0000"/>
                <w:sz w:val="24"/>
                <w:szCs w:val="32"/>
                <w:highlight w:val="yellow"/>
                <w:lang w:val="en-US" w:eastAsia="zh-CN"/>
              </w:rPr>
            </w:rPrChange>
          </w:rPr>
          <w:delText>布</w:delText>
        </w:r>
      </w:del>
      <w:del w:id="773" w:author="陈蔚燕" w:date="2024-01-16T22:46:00Z">
        <w:r>
          <w:rPr>
            <w:rFonts w:hint="eastAsia"/>
            <w:bCs/>
            <w:color w:val="auto"/>
            <w:sz w:val="21"/>
            <w:szCs w:val="21"/>
            <w:highlight w:val="none"/>
            <w:lang w:val="en-US" w:eastAsia="zh-CN"/>
            <w:rPrChange w:id="774" w:author="cmcc" w:date="2024-01-10T11:00:31Z">
              <w:rPr>
                <w:rFonts w:hint="eastAsia"/>
                <w:color w:val="FF0000"/>
                <w:sz w:val="24"/>
                <w:szCs w:val="32"/>
                <w:highlight w:val="yellow"/>
                <w:lang w:val="en-US" w:eastAsia="zh-CN"/>
              </w:rPr>
            </w:rPrChange>
          </w:rPr>
          <w:delText>。</w:delText>
        </w:r>
      </w:del>
      <w:ins w:id="775" w:author="cmcc" w:date="2024-01-10T11:00:11Z">
        <w:del w:id="776" w:author="陈蔚燕" w:date="2024-01-16T22:46:00Z">
          <w:r>
            <w:rPr>
              <w:rFonts w:hint="eastAsia"/>
              <w:bCs/>
              <w:color w:val="auto"/>
              <w:sz w:val="21"/>
              <w:szCs w:val="21"/>
              <w:highlight w:val="none"/>
              <w:lang w:val="en-US" w:eastAsia="zh-CN"/>
              <w:rPrChange w:id="777" w:author="cmcc" w:date="2024-01-10T11:00:31Z">
                <w:rPr>
                  <w:rFonts w:hint="eastAsia"/>
                  <w:color w:val="FF0000"/>
                  <w:sz w:val="24"/>
                  <w:szCs w:val="32"/>
                  <w:highlight w:val="yellow"/>
                  <w:lang w:val="en-US" w:eastAsia="zh-CN"/>
                </w:rPr>
              </w:rPrChange>
            </w:rPr>
            <w:delText>本章</w:delText>
          </w:r>
        </w:del>
      </w:ins>
      <w:ins w:id="778" w:author="cmcc" w:date="2024-01-10T11:00:15Z">
        <w:del w:id="779" w:author="陈蔚燕" w:date="2024-01-16T22:46:00Z">
          <w:r>
            <w:rPr>
              <w:rFonts w:hint="eastAsia"/>
              <w:bCs/>
              <w:color w:val="auto"/>
              <w:sz w:val="21"/>
              <w:szCs w:val="21"/>
              <w:highlight w:val="none"/>
              <w:lang w:val="en-US" w:eastAsia="zh-CN"/>
              <w:rPrChange w:id="780" w:author="cmcc" w:date="2024-01-10T11:00:31Z">
                <w:rPr>
                  <w:rFonts w:hint="eastAsia"/>
                  <w:color w:val="FF0000"/>
                  <w:sz w:val="24"/>
                  <w:szCs w:val="32"/>
                  <w:highlight w:val="yellow"/>
                  <w:lang w:val="en-US" w:eastAsia="zh-CN"/>
                </w:rPr>
              </w:rPrChange>
            </w:rPr>
            <w:delText>第</w:delText>
          </w:r>
        </w:del>
      </w:ins>
      <w:ins w:id="781" w:author="cmcc" w:date="2024-01-10T11:00:19Z">
        <w:del w:id="782" w:author="陈蔚燕" w:date="2024-01-16T22:46:00Z">
          <w:r>
            <w:rPr>
              <w:rFonts w:hint="eastAsia"/>
              <w:bCs/>
              <w:color w:val="auto"/>
              <w:sz w:val="21"/>
              <w:szCs w:val="21"/>
              <w:highlight w:val="none"/>
              <w:lang w:val="en-US" w:eastAsia="zh-CN"/>
              <w:rPrChange w:id="783" w:author="cmcc" w:date="2024-01-10T11:00:31Z">
                <w:rPr>
                  <w:rFonts w:hint="eastAsia"/>
                  <w:color w:val="FF0000"/>
                  <w:sz w:val="24"/>
                  <w:szCs w:val="32"/>
                  <w:highlight w:val="yellow"/>
                  <w:lang w:val="en-US" w:eastAsia="zh-CN"/>
                </w:rPr>
              </w:rPrChange>
            </w:rPr>
            <w:delText>三节</w:delText>
          </w:r>
        </w:del>
      </w:ins>
      <w:ins w:id="784" w:author="cmcc" w:date="2024-01-10T11:00:20Z">
        <w:del w:id="785" w:author="陈蔚燕" w:date="2024-01-16T22:46:00Z">
          <w:r>
            <w:rPr>
              <w:rFonts w:hint="eastAsia"/>
              <w:bCs/>
              <w:color w:val="auto"/>
              <w:sz w:val="21"/>
              <w:szCs w:val="21"/>
              <w:highlight w:val="none"/>
              <w:lang w:val="en-US" w:eastAsia="zh-CN"/>
              <w:rPrChange w:id="786" w:author="cmcc" w:date="2024-01-10T11:00:31Z">
                <w:rPr>
                  <w:rFonts w:hint="eastAsia"/>
                  <w:color w:val="FF0000"/>
                  <w:sz w:val="24"/>
                  <w:szCs w:val="32"/>
                  <w:highlight w:val="yellow"/>
                  <w:lang w:val="en-US" w:eastAsia="zh-CN"/>
                </w:rPr>
              </w:rPrChange>
            </w:rPr>
            <w:delText>，</w:delText>
          </w:r>
        </w:del>
      </w:ins>
      <w:ins w:id="787" w:author="李新" w:date="2024-01-15T10:44:41Z">
        <w:del w:id="788" w:author="陈蔚燕" w:date="2024-01-16T22:46:00Z">
          <w:r>
            <w:rPr>
              <w:rFonts w:hint="eastAsia"/>
              <w:bCs/>
              <w:color w:val="auto"/>
              <w:sz w:val="21"/>
              <w:szCs w:val="21"/>
              <w:highlight w:val="none"/>
              <w:lang w:val="en-US" w:eastAsia="zh-CN"/>
            </w:rPr>
            <w:delText>基于</w:delText>
          </w:r>
        </w:del>
      </w:ins>
      <w:ins w:id="789" w:author="李新" w:date="2024-01-15T10:44:50Z">
        <w:del w:id="790" w:author="陈蔚燕" w:date="2024-01-16T22:46:00Z">
          <w:r>
            <w:rPr>
              <w:rFonts w:hint="eastAsia"/>
              <w:bCs/>
              <w:color w:val="auto"/>
              <w:sz w:val="21"/>
              <w:szCs w:val="21"/>
              <w:highlight w:val="none"/>
              <w:lang w:val="en-US" w:eastAsia="zh-CN"/>
            </w:rPr>
            <w:delText>低空</w:delText>
          </w:r>
        </w:del>
      </w:ins>
      <w:ins w:id="791" w:author="李新" w:date="2024-01-15T10:44:43Z">
        <w:del w:id="792" w:author="陈蔚燕" w:date="2024-01-16T22:46:00Z">
          <w:r>
            <w:rPr>
              <w:rFonts w:hint="eastAsia"/>
              <w:bCs/>
              <w:color w:val="auto"/>
              <w:sz w:val="21"/>
              <w:szCs w:val="21"/>
              <w:highlight w:val="none"/>
              <w:lang w:val="en-US" w:eastAsia="zh-CN"/>
            </w:rPr>
            <w:delText>立体</w:delText>
          </w:r>
        </w:del>
      </w:ins>
      <w:ins w:id="793" w:author="李新" w:date="2024-01-15T10:44:45Z">
        <w:del w:id="794" w:author="陈蔚燕" w:date="2024-01-16T22:46:00Z">
          <w:r>
            <w:rPr>
              <w:rFonts w:hint="eastAsia"/>
              <w:bCs/>
              <w:color w:val="auto"/>
              <w:sz w:val="21"/>
              <w:szCs w:val="21"/>
              <w:highlight w:val="none"/>
              <w:lang w:val="en-US" w:eastAsia="zh-CN"/>
            </w:rPr>
            <w:delText>组网的</w:delText>
          </w:r>
        </w:del>
      </w:ins>
      <w:ins w:id="795" w:author="cmcc" w:date="2024-01-10T11:00:56Z">
        <w:del w:id="796" w:author="陈蔚燕" w:date="2024-01-16T22:46:00Z">
          <w:r>
            <w:rPr>
              <w:rFonts w:hint="eastAsia"/>
              <w:bCs/>
              <w:sz w:val="21"/>
              <w:szCs w:val="21"/>
              <w:lang w:val="en-US" w:eastAsia="zh-CN"/>
            </w:rPr>
            <w:delText>通过</w:delText>
          </w:r>
        </w:del>
      </w:ins>
      <w:ins w:id="797" w:author="cmcc" w:date="2024-01-10T11:00:57Z">
        <w:del w:id="798" w:author="陈蔚燕" w:date="2024-01-16T22:46:00Z">
          <w:r>
            <w:rPr>
              <w:rFonts w:hint="eastAsia"/>
              <w:bCs/>
              <w:sz w:val="21"/>
              <w:szCs w:val="21"/>
              <w:lang w:val="en-US" w:eastAsia="zh-CN"/>
            </w:rPr>
            <w:delText>分层</w:delText>
          </w:r>
        </w:del>
      </w:ins>
      <w:ins w:id="799" w:author="cmcc" w:date="2024-01-10T11:00:58Z">
        <w:del w:id="800" w:author="陈蔚燕" w:date="2024-01-16T22:46:00Z">
          <w:r>
            <w:rPr>
              <w:rFonts w:hint="eastAsia"/>
              <w:bCs/>
              <w:sz w:val="21"/>
              <w:szCs w:val="21"/>
              <w:lang w:val="en-US" w:eastAsia="zh-CN"/>
            </w:rPr>
            <w:delText>特性</w:delText>
          </w:r>
        </w:del>
      </w:ins>
      <w:ins w:id="801" w:author="cmcc" w:date="2024-01-10T11:00:59Z">
        <w:del w:id="802" w:author="陈蔚燕" w:date="2024-01-16T22:46:00Z">
          <w:r>
            <w:rPr>
              <w:rFonts w:hint="eastAsia"/>
              <w:bCs/>
              <w:sz w:val="21"/>
              <w:szCs w:val="21"/>
              <w:lang w:val="en-US" w:eastAsia="zh-CN"/>
            </w:rPr>
            <w:delText>获取</w:delText>
          </w:r>
        </w:del>
      </w:ins>
    </w:p>
    <w:p>
      <w:pPr>
        <w:spacing w:line="312" w:lineRule="auto"/>
        <w:ind w:firstLine="420" w:firstLineChars="0"/>
        <w:rPr>
          <w:rFonts w:hint="eastAsia" w:eastAsia="宋体"/>
          <w:bCs/>
          <w:color w:val="auto"/>
          <w:sz w:val="21"/>
          <w:szCs w:val="21"/>
          <w:highlight w:val="none"/>
          <w:lang w:val="en-US" w:eastAsia="zh-CN"/>
          <w:rPrChange w:id="804" w:author="cmcc" w:date="2024-01-10T11:00:31Z">
            <w:rPr>
              <w:rFonts w:hint="default" w:eastAsia="宋体"/>
              <w:color w:val="FF0000"/>
              <w:sz w:val="24"/>
              <w:szCs w:val="32"/>
              <w:highlight w:val="yellow"/>
              <w:lang w:val="en-US" w:eastAsia="zh-CN"/>
            </w:rPr>
          </w:rPrChange>
        </w:rPr>
        <w:pPrChange w:id="803" w:author="cmcc" w:date="2024-01-10T11:00:31Z">
          <w:pPr>
            <w:ind w:firstLine="420" w:firstLineChars="0"/>
          </w:pPr>
        </w:pPrChange>
      </w:pPr>
      <w:del w:id="805" w:author="陈蔚燕" w:date="2024-01-16T22:46:00Z">
        <w:r>
          <w:rPr>
            <w:rFonts w:hint="eastAsia"/>
            <w:bCs/>
            <w:color w:val="auto"/>
            <w:sz w:val="21"/>
            <w:szCs w:val="21"/>
            <w:highlight w:val="none"/>
            <w:lang w:val="en-US" w:eastAsia="zh-CN"/>
            <w:rPrChange w:id="806" w:author="cmcc" w:date="2024-01-10T11:00:31Z">
              <w:rPr>
                <w:rFonts w:hint="eastAsia"/>
                <w:color w:val="FF0000"/>
                <w:sz w:val="24"/>
                <w:szCs w:val="32"/>
                <w:highlight w:val="yellow"/>
                <w:lang w:val="en-US" w:eastAsia="zh-CN"/>
              </w:rPr>
            </w:rPrChange>
          </w:rPr>
          <w:delText>2.3.</w:delText>
        </w:r>
      </w:del>
      <w:del w:id="807" w:author="陈蔚燕" w:date="2024-01-16T22:46:00Z">
        <w:r>
          <w:rPr>
            <w:rFonts w:hint="eastAsia"/>
            <w:bCs/>
            <w:color w:val="auto"/>
            <w:sz w:val="21"/>
            <w:szCs w:val="21"/>
            <w:highlight w:val="none"/>
            <w:lang w:val="en-US" w:eastAsia="zh-CN"/>
            <w:rPrChange w:id="808" w:author="cmcc" w:date="2024-01-10T11:00:31Z">
              <w:rPr>
                <w:rFonts w:hint="eastAsia"/>
                <w:color w:val="FF0000"/>
                <w:sz w:val="24"/>
                <w:szCs w:val="32"/>
                <w:highlight w:val="yellow"/>
                <w:lang w:val="en-US" w:eastAsia="zh-CN"/>
              </w:rPr>
            </w:rPrChange>
          </w:rPr>
          <w:delText>讲怎么找</w:delText>
        </w:r>
      </w:del>
      <w:del w:id="809" w:author="陈蔚燕" w:date="2024-01-16T22:46:00Z">
        <w:r>
          <w:rPr>
            <w:rFonts w:hint="eastAsia"/>
            <w:bCs/>
            <w:color w:val="auto"/>
            <w:sz w:val="21"/>
            <w:szCs w:val="21"/>
            <w:highlight w:val="none"/>
            <w:lang w:val="en-US" w:eastAsia="zh-CN"/>
            <w:rPrChange w:id="810" w:author="cmcc" w:date="2024-01-10T11:00:31Z">
              <w:rPr>
                <w:rFonts w:hint="eastAsia"/>
                <w:color w:val="FF0000"/>
                <w:sz w:val="24"/>
                <w:szCs w:val="32"/>
                <w:highlight w:val="yellow"/>
                <w:lang w:val="en-US" w:eastAsia="zh-CN"/>
              </w:rPr>
            </w:rPrChange>
          </w:rPr>
          <w:delText>主服务和干扰小区</w:delText>
        </w:r>
      </w:del>
      <w:ins w:id="811" w:author="李新" w:date="2024-01-15T10:45:14Z">
        <w:del w:id="812" w:author="陈蔚燕" w:date="2024-01-16T22:46:00Z">
          <w:r>
            <w:rPr>
              <w:rFonts w:hint="eastAsia"/>
              <w:bCs/>
              <w:color w:val="auto"/>
              <w:sz w:val="21"/>
              <w:szCs w:val="21"/>
              <w:highlight w:val="none"/>
              <w:lang w:val="en-US" w:eastAsia="zh-CN"/>
            </w:rPr>
            <w:delText>，</w:delText>
          </w:r>
        </w:del>
      </w:ins>
      <w:del w:id="813" w:author="陈蔚燕" w:date="2024-01-16T22:46:00Z">
        <w:r>
          <w:rPr>
            <w:rFonts w:hint="eastAsia"/>
            <w:bCs/>
            <w:color w:val="auto"/>
            <w:sz w:val="21"/>
            <w:szCs w:val="21"/>
            <w:highlight w:val="none"/>
            <w:lang w:val="en-US" w:eastAsia="zh-CN"/>
            <w:rPrChange w:id="814" w:author="cmcc" w:date="2024-01-10T11:00:31Z">
              <w:rPr>
                <w:rFonts w:hint="eastAsia"/>
                <w:color w:val="FF0000"/>
                <w:sz w:val="24"/>
                <w:szCs w:val="32"/>
                <w:highlight w:val="yellow"/>
                <w:lang w:val="en-US" w:eastAsia="zh-CN"/>
              </w:rPr>
            </w:rPrChange>
          </w:rPr>
          <w:delText>。</w:delText>
        </w:r>
      </w:del>
      <w:del w:id="815" w:author="陈蔚燕" w:date="2024-01-16T22:46:00Z">
        <w:r>
          <w:rPr>
            <w:rFonts w:hint="default"/>
            <w:bCs/>
            <w:color w:val="auto"/>
            <w:sz w:val="21"/>
            <w:szCs w:val="21"/>
            <w:highlight w:val="none"/>
            <w:lang w:val="en-US" w:eastAsia="zh-CN"/>
            <w:rPrChange w:id="816" w:author="cmcc" w:date="2024-01-10T11:00:31Z">
              <w:rPr>
                <w:rFonts w:hint="eastAsia"/>
                <w:color w:val="FF0000"/>
                <w:sz w:val="24"/>
                <w:szCs w:val="32"/>
                <w:highlight w:val="yellow"/>
                <w:lang w:val="en-US" w:eastAsia="zh-CN"/>
              </w:rPr>
            </w:rPrChange>
          </w:rPr>
          <w:delText>如果2.3节只是</w:delText>
        </w:r>
      </w:del>
      <w:ins w:id="817" w:author="cmcc" w:date="2024-01-10T11:03:18Z">
        <w:del w:id="818" w:author="陈蔚燕" w:date="2024-01-16T22:46:00Z">
          <w:r>
            <w:rPr>
              <w:rFonts w:hint="eastAsia"/>
              <w:bCs/>
              <w:sz w:val="21"/>
              <w:szCs w:val="21"/>
              <w:lang w:val="en-US" w:eastAsia="zh-CN"/>
            </w:rPr>
            <w:delText>首先</w:delText>
          </w:r>
        </w:del>
      </w:ins>
      <w:del w:id="819" w:author="陈蔚燕" w:date="2024-01-16T22:46:00Z">
        <w:r>
          <w:rPr>
            <w:rFonts w:hint="eastAsia"/>
            <w:bCs/>
            <w:color w:val="auto"/>
            <w:sz w:val="21"/>
            <w:szCs w:val="21"/>
            <w:highlight w:val="none"/>
            <w:lang w:val="en-US" w:eastAsia="zh-CN"/>
            <w:rPrChange w:id="820" w:author="cmcc" w:date="2024-01-10T11:00:31Z">
              <w:rPr>
                <w:rFonts w:hint="eastAsia"/>
                <w:color w:val="FF0000"/>
                <w:sz w:val="24"/>
                <w:szCs w:val="32"/>
                <w:highlight w:val="yellow"/>
                <w:lang w:val="en-US" w:eastAsia="zh-CN"/>
              </w:rPr>
            </w:rPrChange>
          </w:rPr>
          <w:delText>给出了</w:delText>
        </w:r>
      </w:del>
      <w:del w:id="821" w:author="陈蔚燕" w:date="2024-01-16T22:46:00Z">
        <w:r>
          <w:rPr>
            <w:rFonts w:hint="eastAsia"/>
            <w:bCs/>
            <w:color w:val="auto"/>
            <w:sz w:val="21"/>
            <w:szCs w:val="21"/>
            <w:highlight w:val="none"/>
            <w:lang w:val="en-US" w:eastAsia="zh-CN"/>
            <w:rPrChange w:id="822" w:author="cmcc" w:date="2024-01-10T11:00:31Z">
              <w:rPr>
                <w:rFonts w:hint="eastAsia"/>
                <w:color w:val="FF0000"/>
                <w:sz w:val="24"/>
                <w:szCs w:val="32"/>
                <w:highlight w:val="yellow"/>
                <w:lang w:val="en-US" w:eastAsia="zh-CN"/>
              </w:rPr>
            </w:rPrChange>
          </w:rPr>
          <w:delText>二</w:delText>
        </w:r>
      </w:del>
      <w:del w:id="823" w:author="陈蔚燕" w:date="2024-01-16T22:46:00Z">
        <w:r>
          <w:rPr>
            <w:rFonts w:hint="eastAsia"/>
            <w:bCs/>
            <w:color w:val="auto"/>
            <w:sz w:val="21"/>
            <w:szCs w:val="21"/>
            <w:highlight w:val="none"/>
            <w:lang w:val="en-US" w:eastAsia="zh-CN"/>
            <w:rPrChange w:id="824" w:author="cmcc" w:date="2024-01-10T11:00:31Z">
              <w:rPr>
                <w:rFonts w:hint="eastAsia"/>
                <w:color w:val="FF0000"/>
                <w:sz w:val="24"/>
                <w:szCs w:val="32"/>
                <w:highlight w:val="yellow"/>
                <w:lang w:val="en-US" w:eastAsia="zh-CN"/>
              </w:rPr>
            </w:rPrChange>
          </w:rPr>
          <w:delText>维</w:delText>
        </w:r>
      </w:del>
      <w:del w:id="825" w:author="陈蔚燕" w:date="2024-01-16T22:46:00Z">
        <w:r>
          <w:rPr>
            <w:rFonts w:hint="eastAsia"/>
            <w:bCs/>
            <w:color w:val="auto"/>
            <w:sz w:val="21"/>
            <w:szCs w:val="21"/>
            <w:highlight w:val="none"/>
            <w:lang w:val="en-US" w:eastAsia="zh-CN"/>
            <w:rPrChange w:id="826" w:author="cmcc" w:date="2024-01-10T11:00:31Z">
              <w:rPr>
                <w:rFonts w:hint="eastAsia"/>
                <w:color w:val="FF0000"/>
                <w:sz w:val="24"/>
                <w:szCs w:val="32"/>
                <w:highlight w:val="yellow"/>
                <w:lang w:val="en-US" w:eastAsia="zh-CN"/>
              </w:rPr>
            </w:rPrChange>
          </w:rPr>
          <w:delText>（</w:delText>
        </w:r>
      </w:del>
      <w:del w:id="827" w:author="陈蔚燕" w:date="2024-01-16T22:46:00Z">
        <w:r>
          <w:rPr>
            <w:rFonts w:hint="eastAsia"/>
            <w:bCs/>
            <w:color w:val="auto"/>
            <w:sz w:val="21"/>
            <w:szCs w:val="21"/>
            <w:highlight w:val="none"/>
            <w:lang w:val="en-US" w:eastAsia="zh-CN"/>
            <w:rPrChange w:id="828" w:author="cmcc" w:date="2024-01-10T11:00:31Z">
              <w:rPr>
                <w:rFonts w:hint="eastAsia"/>
                <w:color w:val="FF0000"/>
                <w:sz w:val="24"/>
                <w:szCs w:val="32"/>
                <w:highlight w:val="yellow"/>
                <w:lang w:val="en-US" w:eastAsia="zh-CN"/>
              </w:rPr>
            </w:rPrChange>
          </w:rPr>
          <w:delText>线性组网场景</w:delText>
        </w:r>
      </w:del>
      <w:del w:id="829" w:author="陈蔚燕" w:date="2024-01-16T22:46:00Z">
        <w:r>
          <w:rPr>
            <w:rFonts w:hint="eastAsia"/>
            <w:bCs/>
            <w:color w:val="auto"/>
            <w:sz w:val="21"/>
            <w:szCs w:val="21"/>
            <w:highlight w:val="none"/>
            <w:lang w:val="en-US" w:eastAsia="zh-CN"/>
            <w:rPrChange w:id="830" w:author="cmcc" w:date="2024-01-10T11:00:31Z">
              <w:rPr>
                <w:rFonts w:hint="eastAsia"/>
                <w:color w:val="FF0000"/>
                <w:sz w:val="24"/>
                <w:szCs w:val="32"/>
                <w:highlight w:val="yellow"/>
                <w:lang w:val="en-US" w:eastAsia="zh-CN"/>
              </w:rPr>
            </w:rPrChange>
          </w:rPr>
          <w:delText>）</w:delText>
        </w:r>
      </w:del>
      <w:del w:id="831" w:author="陈蔚燕" w:date="2024-01-16T22:46:00Z">
        <w:r>
          <w:rPr>
            <w:rFonts w:hint="eastAsia"/>
            <w:bCs/>
            <w:color w:val="auto"/>
            <w:sz w:val="21"/>
            <w:szCs w:val="21"/>
            <w:highlight w:val="none"/>
            <w:lang w:val="en-US" w:eastAsia="zh-CN"/>
            <w:rPrChange w:id="832" w:author="cmcc" w:date="2024-01-10T11:00:31Z">
              <w:rPr>
                <w:rFonts w:hint="eastAsia"/>
                <w:color w:val="FF0000"/>
                <w:sz w:val="24"/>
                <w:szCs w:val="32"/>
                <w:highlight w:val="yellow"/>
                <w:lang w:val="en-US" w:eastAsia="zh-CN"/>
              </w:rPr>
            </w:rPrChange>
          </w:rPr>
          <w:delText>下的小区分布预测方案，</w:delText>
        </w:r>
      </w:del>
      <w:ins w:id="833" w:author="cmcc" w:date="2024-01-10T11:03:27Z">
        <w:del w:id="834" w:author="陈蔚燕" w:date="2024-01-16T22:46:00Z">
          <w:r>
            <w:rPr>
              <w:rFonts w:hint="eastAsia"/>
              <w:bCs/>
              <w:sz w:val="21"/>
              <w:szCs w:val="21"/>
              <w:lang w:val="en-US" w:eastAsia="zh-CN"/>
            </w:rPr>
            <w:delText>然后</w:delText>
          </w:r>
        </w:del>
      </w:ins>
      <w:ins w:id="835" w:author="cmcc" w:date="2024-01-10T11:03:28Z">
        <w:del w:id="836" w:author="陈蔚燕" w:date="2024-01-16T22:46:00Z">
          <w:r>
            <w:rPr>
              <w:rFonts w:hint="eastAsia"/>
              <w:bCs/>
              <w:sz w:val="21"/>
              <w:szCs w:val="21"/>
              <w:lang w:val="en-US" w:eastAsia="zh-CN"/>
            </w:rPr>
            <w:delText>根据</w:delText>
          </w:r>
        </w:del>
      </w:ins>
      <w:ins w:id="837" w:author="cmcc" w:date="2024-01-10T11:03:30Z">
        <w:del w:id="838" w:author="陈蔚燕" w:date="2024-01-16T22:46:00Z">
          <w:r>
            <w:rPr>
              <w:rFonts w:hint="eastAsia"/>
              <w:bCs/>
              <w:sz w:val="21"/>
              <w:szCs w:val="21"/>
              <w:highlight w:val="yellow"/>
              <w:lang w:val="en-US" w:eastAsia="zh-CN"/>
              <w:rPrChange w:id="839" w:author="李新" w:date="2024-01-15T10:45:40Z">
                <w:rPr>
                  <w:rFonts w:hint="eastAsia"/>
                  <w:bCs/>
                  <w:sz w:val="21"/>
                  <w:szCs w:val="21"/>
                  <w:lang w:val="en-US" w:eastAsia="zh-CN"/>
                </w:rPr>
              </w:rPrChange>
            </w:rPr>
            <w:delText>服务</w:delText>
          </w:r>
        </w:del>
      </w:ins>
      <w:ins w:id="840" w:author="李新" w:date="2024-01-15T10:58:38Z">
        <w:del w:id="841" w:author="陈蔚燕" w:date="2024-01-16T22:46:00Z">
          <w:r>
            <w:rPr>
              <w:rFonts w:hint="eastAsia"/>
              <w:bCs/>
              <w:sz w:val="21"/>
              <w:szCs w:val="21"/>
              <w:highlight w:val="yellow"/>
              <w:lang w:val="en-US" w:eastAsia="zh-CN"/>
            </w:rPr>
            <w:delText>基站</w:delText>
          </w:r>
        </w:del>
      </w:ins>
      <w:ins w:id="842" w:author="李新" w:date="2024-01-15T10:58:39Z">
        <w:del w:id="843" w:author="陈蔚燕" w:date="2024-01-16T22:46:00Z">
          <w:r>
            <w:rPr>
              <w:rFonts w:hint="eastAsia"/>
              <w:bCs/>
              <w:sz w:val="21"/>
              <w:szCs w:val="21"/>
              <w:highlight w:val="yellow"/>
              <w:lang w:val="en-US" w:eastAsia="zh-CN"/>
            </w:rPr>
            <w:delText>的</w:delText>
          </w:r>
        </w:del>
      </w:ins>
      <w:ins w:id="844" w:author="cmcc" w:date="2024-01-10T11:03:31Z">
        <w:del w:id="845" w:author="陈蔚燕" w:date="2024-01-16T22:46:00Z">
          <w:r>
            <w:rPr>
              <w:rFonts w:hint="eastAsia"/>
              <w:bCs/>
              <w:sz w:val="21"/>
              <w:szCs w:val="21"/>
              <w:highlight w:val="yellow"/>
              <w:lang w:val="en-US" w:eastAsia="zh-CN"/>
              <w:rPrChange w:id="846" w:author="李新" w:date="2024-01-15T10:45:40Z">
                <w:rPr>
                  <w:rFonts w:hint="eastAsia"/>
                  <w:bCs/>
                  <w:sz w:val="21"/>
                  <w:szCs w:val="21"/>
                  <w:lang w:val="en-US" w:eastAsia="zh-CN"/>
                </w:rPr>
              </w:rPrChange>
            </w:rPr>
            <w:delText>小</w:delText>
          </w:r>
        </w:del>
      </w:ins>
      <w:ins w:id="847" w:author="cmcc" w:date="2024-01-10T11:03:31Z">
        <w:del w:id="848" w:author="陈蔚燕" w:date="2024-01-16T22:46:00Z">
          <w:r>
            <w:rPr>
              <w:rFonts w:hint="eastAsia"/>
              <w:bCs/>
              <w:sz w:val="21"/>
              <w:szCs w:val="21"/>
              <w:highlight w:val="yellow"/>
              <w:lang w:val="en-US" w:eastAsia="zh-CN"/>
              <w:rPrChange w:id="849" w:author="李新" w:date="2024-01-15T10:45:40Z">
                <w:rPr>
                  <w:rFonts w:hint="eastAsia"/>
                  <w:bCs/>
                  <w:sz w:val="21"/>
                  <w:szCs w:val="21"/>
                  <w:lang w:val="en-US" w:eastAsia="zh-CN"/>
                </w:rPr>
              </w:rPrChange>
            </w:rPr>
            <w:delText>区</w:delText>
          </w:r>
        </w:del>
      </w:ins>
      <w:ins w:id="850" w:author="cmcc" w:date="2024-01-10T11:03:51Z">
        <w:del w:id="851" w:author="陈蔚燕" w:date="2024-01-16T22:46:00Z">
          <w:r>
            <w:rPr>
              <w:rFonts w:hint="eastAsia"/>
              <w:bCs/>
              <w:sz w:val="21"/>
              <w:szCs w:val="21"/>
              <w:highlight w:val="yellow"/>
              <w:lang w:val="en-US" w:eastAsia="zh-CN"/>
              <w:rPrChange w:id="852" w:author="李新" w:date="2024-01-15T10:45:40Z">
                <w:rPr>
                  <w:rFonts w:hint="eastAsia"/>
                  <w:bCs/>
                  <w:sz w:val="21"/>
                  <w:szCs w:val="21"/>
                  <w:lang w:val="en-US" w:eastAsia="zh-CN"/>
                </w:rPr>
              </w:rPrChange>
            </w:rPr>
            <w:delText>3</w:delText>
          </w:r>
        </w:del>
      </w:ins>
      <w:ins w:id="853" w:author="cmcc" w:date="2024-01-10T11:03:52Z">
        <w:del w:id="854" w:author="陈蔚燕" w:date="2024-01-16T22:46:00Z">
          <w:r>
            <w:rPr>
              <w:rFonts w:hint="eastAsia"/>
              <w:bCs/>
              <w:sz w:val="21"/>
              <w:szCs w:val="21"/>
              <w:highlight w:val="yellow"/>
              <w:lang w:val="en-US" w:eastAsia="zh-CN"/>
              <w:rPrChange w:id="855" w:author="李新" w:date="2024-01-15T10:45:40Z">
                <w:rPr>
                  <w:rFonts w:hint="eastAsia"/>
                  <w:bCs/>
                  <w:sz w:val="21"/>
                  <w:szCs w:val="21"/>
                  <w:lang w:val="en-US" w:eastAsia="zh-CN"/>
                </w:rPr>
              </w:rPrChange>
            </w:rPr>
            <w:delText>个</w:delText>
          </w:r>
        </w:del>
      </w:ins>
      <w:ins w:id="856" w:author="cmcc" w:date="2024-01-10T11:03:53Z">
        <w:del w:id="857" w:author="陈蔚燕" w:date="2024-01-16T22:46:00Z">
          <w:r>
            <w:rPr>
              <w:rFonts w:hint="eastAsia"/>
              <w:bCs/>
              <w:sz w:val="21"/>
              <w:szCs w:val="21"/>
              <w:highlight w:val="yellow"/>
              <w:lang w:val="en-US" w:eastAsia="zh-CN"/>
              <w:rPrChange w:id="858" w:author="李新" w:date="2024-01-15T10:45:40Z">
                <w:rPr>
                  <w:rFonts w:hint="eastAsia"/>
                  <w:bCs/>
                  <w:sz w:val="21"/>
                  <w:szCs w:val="21"/>
                  <w:lang w:val="en-US" w:eastAsia="zh-CN"/>
                </w:rPr>
              </w:rPrChange>
            </w:rPr>
            <w:delText>扇区</w:delText>
          </w:r>
        </w:del>
      </w:ins>
      <w:ins w:id="859" w:author="cmcc" w:date="2024-01-10T11:03:54Z">
        <w:del w:id="860" w:author="陈蔚燕" w:date="2024-01-16T22:46:00Z">
          <w:r>
            <w:rPr>
              <w:rFonts w:hint="eastAsia"/>
              <w:bCs/>
              <w:sz w:val="21"/>
              <w:szCs w:val="21"/>
              <w:lang w:val="en-US" w:eastAsia="zh-CN"/>
            </w:rPr>
            <w:delText>对应</w:delText>
          </w:r>
        </w:del>
      </w:ins>
      <w:ins w:id="861" w:author="cmcc" w:date="2024-01-10T11:03:55Z">
        <w:del w:id="862" w:author="陈蔚燕" w:date="2024-01-16T22:46:00Z">
          <w:r>
            <w:rPr>
              <w:rFonts w:hint="eastAsia"/>
              <w:bCs/>
              <w:sz w:val="21"/>
              <w:szCs w:val="21"/>
              <w:lang w:val="en-US" w:eastAsia="zh-CN"/>
            </w:rPr>
            <w:delText>的</w:delText>
          </w:r>
        </w:del>
      </w:ins>
      <w:ins w:id="863" w:author="李新" w:date="2024-01-15T10:58:57Z">
        <w:del w:id="864" w:author="陈蔚燕" w:date="2024-01-16T22:46:00Z">
          <w:r>
            <w:rPr>
              <w:rFonts w:hint="eastAsia"/>
              <w:bCs/>
              <w:sz w:val="21"/>
              <w:szCs w:val="21"/>
              <w:lang w:val="en-US" w:eastAsia="zh-CN"/>
            </w:rPr>
            <w:delText>法线</w:delText>
          </w:r>
        </w:del>
      </w:ins>
      <w:ins w:id="865" w:author="cmcc" w:date="2024-01-16T09:28:19Z">
        <w:del w:id="866" w:author="陈蔚燕" w:date="2024-01-16T22:46:00Z">
          <w:r>
            <w:rPr>
              <w:rFonts w:hint="eastAsia"/>
              <w:bCs/>
              <w:sz w:val="21"/>
              <w:szCs w:val="21"/>
              <w:lang w:val="en-US" w:eastAsia="zh-CN"/>
            </w:rPr>
            <w:delText>方向</w:delText>
          </w:r>
        </w:del>
      </w:ins>
      <w:ins w:id="867" w:author="cmcc" w:date="2024-01-10T11:03:33Z">
        <w:del w:id="868" w:author="陈蔚燕" w:date="2024-01-16T22:46:00Z">
          <w:r>
            <w:rPr>
              <w:rFonts w:hint="eastAsia"/>
              <w:bCs/>
              <w:sz w:val="21"/>
              <w:szCs w:val="21"/>
              <w:lang w:val="en-US" w:eastAsia="zh-CN"/>
            </w:rPr>
            <w:delText>中轴线</w:delText>
          </w:r>
        </w:del>
      </w:ins>
      <w:ins w:id="869" w:author="cmcc" w:date="2024-01-10T11:04:22Z">
        <w:del w:id="870" w:author="陈蔚燕" w:date="2024-01-16T22:46:00Z">
          <w:r>
            <w:rPr>
              <w:rFonts w:hint="eastAsia"/>
              <w:bCs/>
              <w:sz w:val="21"/>
              <w:szCs w:val="21"/>
              <w:lang w:val="en-US" w:eastAsia="zh-CN"/>
            </w:rPr>
            <w:delText>延展</w:delText>
          </w:r>
        </w:del>
      </w:ins>
      <w:ins w:id="871" w:author="cmcc" w:date="2024-01-10T11:03:34Z">
        <w:del w:id="872" w:author="陈蔚燕" w:date="2024-01-16T22:46:00Z">
          <w:r>
            <w:rPr>
              <w:rFonts w:hint="eastAsia"/>
              <w:bCs/>
              <w:sz w:val="21"/>
              <w:szCs w:val="21"/>
              <w:lang w:val="en-US" w:eastAsia="zh-CN"/>
            </w:rPr>
            <w:delText>，</w:delText>
          </w:r>
        </w:del>
      </w:ins>
      <w:ins w:id="873" w:author="cmcc" w:date="2024-01-10T11:04:07Z">
        <w:del w:id="874" w:author="陈蔚燕" w:date="2024-01-16T22:46:00Z">
          <w:r>
            <w:rPr>
              <w:rFonts w:hint="eastAsia"/>
              <w:bCs/>
              <w:sz w:val="21"/>
              <w:szCs w:val="21"/>
              <w:lang w:val="en-US" w:eastAsia="zh-CN"/>
            </w:rPr>
            <w:delText>扩展</w:delText>
          </w:r>
        </w:del>
      </w:ins>
      <w:ins w:id="875" w:author="cmcc" w:date="2024-01-10T11:04:09Z">
        <w:del w:id="876" w:author="陈蔚燕" w:date="2024-01-16T22:46:00Z">
          <w:r>
            <w:rPr>
              <w:rFonts w:hint="eastAsia"/>
              <w:bCs/>
              <w:sz w:val="21"/>
              <w:szCs w:val="21"/>
              <w:lang w:val="en-US" w:eastAsia="zh-CN"/>
            </w:rPr>
            <w:delText>至</w:delText>
          </w:r>
        </w:del>
      </w:ins>
      <w:del w:id="877" w:author="陈蔚燕" w:date="2024-01-16T22:46:00Z">
        <w:r>
          <w:rPr>
            <w:rFonts w:hint="eastAsia"/>
            <w:bCs/>
            <w:color w:val="auto"/>
            <w:sz w:val="21"/>
            <w:szCs w:val="21"/>
            <w:highlight w:val="none"/>
            <w:lang w:val="en-US" w:eastAsia="zh-CN"/>
            <w:rPrChange w:id="878" w:author="cmcc" w:date="2024-01-10T11:00:31Z">
              <w:rPr>
                <w:rFonts w:hint="eastAsia"/>
                <w:color w:val="FF0000"/>
                <w:sz w:val="24"/>
                <w:szCs w:val="32"/>
                <w:highlight w:val="yellow"/>
                <w:lang w:val="en-US" w:eastAsia="zh-CN"/>
              </w:rPr>
            </w:rPrChange>
          </w:rPr>
          <w:delText>需要给出三维的如何从二维的推演过去，即如何</w:delText>
        </w:r>
      </w:del>
      <w:del w:id="879" w:author="陈蔚燕" w:date="2024-01-16T22:46:00Z">
        <w:r>
          <w:rPr>
            <w:rFonts w:hint="eastAsia"/>
            <w:bCs/>
            <w:color w:val="auto"/>
            <w:sz w:val="21"/>
            <w:szCs w:val="21"/>
            <w:highlight w:val="none"/>
            <w:lang w:val="en-US" w:eastAsia="zh-CN"/>
            <w:rPrChange w:id="880" w:author="cmcc" w:date="2024-01-10T11:00:31Z">
              <w:rPr>
                <w:rFonts w:hint="eastAsia"/>
                <w:color w:val="FF0000"/>
                <w:sz w:val="24"/>
                <w:szCs w:val="32"/>
                <w:highlight w:val="yellow"/>
                <w:lang w:val="en-US" w:eastAsia="zh-CN"/>
              </w:rPr>
            </w:rPrChange>
          </w:rPr>
          <w:delText>在</w:delText>
        </w:r>
      </w:del>
      <w:del w:id="881" w:author="陈蔚燕" w:date="2024-01-16T22:46:00Z">
        <w:r>
          <w:rPr>
            <w:rFonts w:hint="eastAsia"/>
            <w:bCs/>
            <w:color w:val="auto"/>
            <w:sz w:val="21"/>
            <w:szCs w:val="21"/>
            <w:highlight w:val="none"/>
            <w:lang w:val="en-US" w:eastAsia="zh-CN"/>
            <w:rPrChange w:id="882" w:author="cmcc" w:date="2024-01-10T11:00:31Z">
              <w:rPr>
                <w:rFonts w:hint="eastAsia"/>
                <w:color w:val="FF0000"/>
                <w:sz w:val="24"/>
                <w:szCs w:val="32"/>
                <w:highlight w:val="yellow"/>
                <w:lang w:val="en-US" w:eastAsia="zh-CN"/>
              </w:rPr>
            </w:rPrChange>
          </w:rPr>
          <w:delText>蜂窝组网场景中</w:delText>
        </w:r>
      </w:del>
      <w:ins w:id="883" w:author="李新" w:date="2024-01-15T10:59:56Z">
        <w:del w:id="884" w:author="陈蔚燕" w:date="2024-01-16T22:46:00Z">
          <w:r>
            <w:rPr>
              <w:rFonts w:hint="eastAsia"/>
              <w:bCs/>
              <w:color w:val="auto"/>
              <w:sz w:val="21"/>
              <w:szCs w:val="21"/>
              <w:highlight w:val="none"/>
              <w:lang w:val="en-US" w:eastAsia="zh-CN"/>
            </w:rPr>
            <w:delText>，</w:delText>
          </w:r>
        </w:del>
      </w:ins>
      <w:del w:id="885" w:author="陈蔚燕" w:date="2024-01-16T22:46:00Z">
        <w:r>
          <w:rPr>
            <w:rFonts w:hint="eastAsia"/>
            <w:bCs/>
            <w:color w:val="auto"/>
            <w:sz w:val="21"/>
            <w:szCs w:val="21"/>
            <w:highlight w:val="none"/>
            <w:lang w:val="en-US" w:eastAsia="zh-CN"/>
            <w:rPrChange w:id="886" w:author="cmcc" w:date="2024-01-10T11:00:31Z">
              <w:rPr>
                <w:rFonts w:hint="eastAsia"/>
                <w:color w:val="FF0000"/>
                <w:sz w:val="24"/>
                <w:szCs w:val="32"/>
                <w:highlight w:val="yellow"/>
                <w:lang w:val="en-US" w:eastAsia="zh-CN"/>
              </w:rPr>
            </w:rPrChange>
          </w:rPr>
          <w:delText>进</w:delText>
        </w:r>
      </w:del>
      <w:del w:id="887" w:author="陈蔚燕" w:date="2024-01-16T22:46:00Z">
        <w:r>
          <w:rPr>
            <w:rFonts w:hint="eastAsia"/>
            <w:bCs/>
            <w:color w:val="auto"/>
            <w:sz w:val="21"/>
            <w:szCs w:val="21"/>
            <w:highlight w:val="none"/>
            <w:lang w:val="en-US" w:eastAsia="zh-CN"/>
            <w:rPrChange w:id="888" w:author="cmcc" w:date="2024-01-10T11:00:31Z">
              <w:rPr>
                <w:rFonts w:hint="eastAsia"/>
                <w:color w:val="FF0000"/>
                <w:sz w:val="24"/>
                <w:szCs w:val="32"/>
                <w:highlight w:val="yellow"/>
                <w:lang w:val="en-US" w:eastAsia="zh-CN"/>
              </w:rPr>
            </w:rPrChange>
          </w:rPr>
          <w:delText>行</w:delText>
        </w:r>
      </w:del>
      <w:del w:id="889" w:author="陈蔚燕" w:date="2024-01-16T22:46:00Z">
        <w:r>
          <w:rPr>
            <w:rFonts w:hint="eastAsia"/>
            <w:bCs/>
            <w:color w:val="auto"/>
            <w:sz w:val="21"/>
            <w:szCs w:val="21"/>
            <w:highlight w:val="none"/>
            <w:lang w:val="en-US" w:eastAsia="zh-CN"/>
            <w:rPrChange w:id="890" w:author="cmcc" w:date="2024-01-10T11:00:31Z">
              <w:rPr>
                <w:rFonts w:hint="eastAsia"/>
                <w:color w:val="FF0000"/>
                <w:sz w:val="24"/>
                <w:szCs w:val="32"/>
                <w:highlight w:val="yellow"/>
                <w:lang w:val="en-US" w:eastAsia="zh-CN"/>
              </w:rPr>
            </w:rPrChange>
          </w:rPr>
          <w:delText>主服务及小区分布预测</w:delText>
        </w:r>
      </w:del>
      <w:del w:id="891" w:author="陈蔚燕" w:date="2024-01-16T22:46:00Z">
        <w:r>
          <w:rPr>
            <w:rFonts w:hint="eastAsia"/>
            <w:bCs/>
            <w:color w:val="auto"/>
            <w:sz w:val="21"/>
            <w:szCs w:val="21"/>
            <w:highlight w:val="none"/>
            <w:lang w:val="en-US" w:eastAsia="zh-CN"/>
            <w:rPrChange w:id="892" w:author="cmcc" w:date="2024-01-10T11:00:31Z">
              <w:rPr>
                <w:rFonts w:hint="eastAsia"/>
                <w:color w:val="FF0000"/>
                <w:sz w:val="24"/>
                <w:szCs w:val="32"/>
                <w:highlight w:val="yellow"/>
                <w:lang w:val="en-US" w:eastAsia="zh-CN"/>
              </w:rPr>
            </w:rPrChange>
          </w:rPr>
          <w:delText>。</w:delText>
        </w:r>
      </w:del>
      <w:del w:id="893" w:author="cmcc" w:date="2024-01-10T11:04:13Z">
        <w:r>
          <w:rPr>
            <w:rFonts w:hint="eastAsia"/>
            <w:bCs/>
            <w:color w:val="auto"/>
            <w:sz w:val="21"/>
            <w:szCs w:val="21"/>
            <w:highlight w:val="none"/>
            <w:lang w:val="en-US" w:eastAsia="zh-CN"/>
            <w:rPrChange w:id="894" w:author="cmcc" w:date="2024-01-10T11:00:31Z">
              <w:rPr>
                <w:rFonts w:hint="eastAsia"/>
                <w:color w:val="FF0000"/>
                <w:sz w:val="24"/>
                <w:szCs w:val="32"/>
                <w:highlight w:val="yellow"/>
                <w:lang w:val="en-US" w:eastAsia="zh-CN"/>
              </w:rPr>
            </w:rPrChange>
          </w:rPr>
          <w:delText>）</w:delText>
        </w:r>
      </w:del>
    </w:p>
    <w:p>
      <w:pPr>
        <w:pStyle w:val="2"/>
        <w:numPr>
          <w:ilvl w:val="1"/>
          <w:numId w:val="4"/>
        </w:numPr>
        <w:spacing w:line="312" w:lineRule="auto"/>
        <w:rPr>
          <w:rFonts w:ascii="Times New Roman" w:hAnsi="Times New Roman"/>
          <w:sz w:val="21"/>
          <w:szCs w:val="24"/>
        </w:rPr>
      </w:pPr>
      <w:r>
        <w:rPr>
          <w:rFonts w:hint="eastAsia" w:ascii="Times New Roman" w:hAnsi="Times New Roman"/>
          <w:sz w:val="21"/>
          <w:szCs w:val="24"/>
        </w:rPr>
        <w:t>线性组网场景下低空干扰</w:t>
      </w:r>
      <w:ins w:id="895" w:author="陈蔚燕" w:date="2023-12-29T17:48:17Z">
        <w:r>
          <w:rPr>
            <w:rFonts w:hint="eastAsia" w:ascii="Times New Roman" w:hAnsi="Times New Roman"/>
            <w:sz w:val="21"/>
            <w:szCs w:val="24"/>
            <w:highlight w:val="yellow"/>
            <w:lang w:eastAsia="zh-CN"/>
          </w:rPr>
          <w:t>预测</w:t>
        </w:r>
      </w:ins>
      <w:r>
        <w:rPr>
          <w:rFonts w:hint="eastAsia" w:ascii="Times New Roman" w:hAnsi="Times New Roman"/>
          <w:sz w:val="21"/>
          <w:szCs w:val="24"/>
        </w:rPr>
        <w:t>模型</w:t>
      </w:r>
    </w:p>
    <w:p>
      <w:pPr>
        <w:spacing w:line="312" w:lineRule="auto"/>
        <w:ind w:firstLine="420" w:firstLineChars="0"/>
        <w:rPr>
          <w:ins w:id="896" w:author="cmcc" w:date="2024-02-02T15:25:06Z"/>
          <w:rFonts w:hint="eastAsia" w:cs="宋体"/>
          <w:kern w:val="0"/>
          <w:szCs w:val="21"/>
        </w:rPr>
      </w:pPr>
      <w:r>
        <w:rPr>
          <w:rFonts w:hint="eastAsia" w:cs="宋体"/>
          <w:kern w:val="0"/>
          <w:szCs w:val="21"/>
        </w:rPr>
        <w:t>低空立体组网系统可采用大张角宽波束天线，以5G系统为例，波束水平宽度为65</w:t>
      </w:r>
      <w:r>
        <w:rPr>
          <w:rFonts w:hint="eastAsia" w:cs="宋体"/>
          <w:kern w:val="0"/>
          <w:szCs w:val="21"/>
          <w:vertAlign w:val="superscript"/>
        </w:rPr>
        <w:t>。</w:t>
      </w:r>
      <w:r>
        <w:rPr>
          <w:rFonts w:hint="eastAsia" w:cs="宋体"/>
          <w:kern w:val="0"/>
          <w:szCs w:val="21"/>
        </w:rPr>
        <w:t>，垂直宽度为24</w:t>
      </w:r>
      <w:r>
        <w:rPr>
          <w:rFonts w:hint="eastAsia" w:cs="宋体"/>
          <w:kern w:val="0"/>
          <w:szCs w:val="21"/>
          <w:vertAlign w:val="superscript"/>
        </w:rPr>
        <w:t>。</w:t>
      </w:r>
      <w:r>
        <w:rPr>
          <w:rFonts w:hint="eastAsia" w:cs="宋体"/>
          <w:kern w:val="0"/>
          <w:szCs w:val="21"/>
        </w:rPr>
        <w:t>。射线发送，在部署基站线性两扇区组网场景下（覆盖基站处于同一平面同一直线且均匀分布，每个基站采用两扇区背向覆盖）相交产生干扰。图</w:t>
      </w:r>
      <w:ins w:id="897" w:author="cmcc" w:date="2024-02-01T11:11:44Z">
        <w:r>
          <w:rPr>
            <w:rFonts w:hint="eastAsia" w:cs="宋体"/>
            <w:kern w:val="0"/>
            <w:szCs w:val="21"/>
            <w:lang w:val="en-US" w:eastAsia="zh-CN"/>
          </w:rPr>
          <w:t>4</w:t>
        </w:r>
      </w:ins>
      <w:del w:id="898" w:author="cmcc" w:date="2024-02-01T10:47:42Z">
        <w:r>
          <w:rPr>
            <w:rFonts w:hint="eastAsia" w:cs="宋体"/>
            <w:kern w:val="0"/>
            <w:szCs w:val="21"/>
          </w:rPr>
          <w:delText>3</w:delText>
        </w:r>
      </w:del>
      <w:r>
        <w:rPr>
          <w:rFonts w:hint="eastAsia" w:cs="宋体"/>
          <w:kern w:val="0"/>
          <w:szCs w:val="21"/>
        </w:rPr>
        <w:t>展示了波束射线之间的干扰模式</w:t>
      </w:r>
      <w:r>
        <w:rPr>
          <w:rStyle w:val="35"/>
          <w:rFonts w:hint="eastAsia"/>
        </w:rPr>
        <w:t>，其中红点为小区边缘用户位置，</w:t>
      </w:r>
      <m:oMath>
        <m:r>
          <m:rPr>
            <m:sty m:val="p"/>
          </m:rPr>
          <w:rPr>
            <w:rStyle w:val="35"/>
            <w:rFonts w:ascii="Cambria Math" w:hAnsi="Cambria Math"/>
          </w:rPr>
          <m:t>α</m:t>
        </m:r>
      </m:oMath>
      <w:r>
        <w:rPr>
          <w:rStyle w:val="35"/>
          <w:rFonts w:hint="eastAsia"/>
        </w:rPr>
        <w:t>为用户与基站连接线和地面投影之间的夹角</w:t>
      </w:r>
      <w:r>
        <w:rPr>
          <w:rFonts w:hint="eastAsia" w:cs="宋体"/>
          <w:kern w:val="0"/>
          <w:szCs w:val="21"/>
        </w:rPr>
        <w:t>。</w:t>
      </w:r>
    </w:p>
    <w:p>
      <w:pPr>
        <w:rPr>
          <w:ins w:id="901" w:author="cmcc" w:date="2024-01-16T09:29:02Z"/>
          <w:rFonts w:hint="eastAsia"/>
        </w:rPr>
        <w:pPrChange w:id="899" w:author="cmcc" w:date="2024-02-02T15:25:08Z">
          <w:pPr>
            <w:pStyle w:val="2"/>
            <w:numPr/>
          </w:pPr>
        </w:pPrChange>
      </w:pPr>
    </w:p>
    <w:p>
      <w:pPr>
        <w:rPr>
          <w:ins w:id="903" w:author="cmcc" w:date="2024-01-15T17:03:05Z"/>
          <w:rFonts w:hint="eastAsia"/>
        </w:rPr>
        <w:pPrChange w:id="902" w:author="cmcc" w:date="2024-01-16T09:29:03Z">
          <w:pPr>
            <w:pStyle w:val="2"/>
          </w:pPr>
        </w:pPrChange>
      </w:pPr>
    </w:p>
    <w:p>
      <w:pPr>
        <w:pPrChange w:id="904" w:author="cmcc" w:date="2024-01-15T17:03:07Z">
          <w:pPr>
            <w:pStyle w:val="2"/>
          </w:pPr>
        </w:pPrChange>
      </w:pPr>
    </w:p>
    <w:p>
      <w:pPr>
        <w:ind w:firstLine="0" w:firstLineChars="0"/>
      </w:pPr>
      <w:r>
        <mc:AlternateContent>
          <mc:Choice Requires="wpg">
            <w:drawing>
              <wp:anchor distT="0" distB="0" distL="114300" distR="114300" simplePos="0" relativeHeight="251663360" behindDoc="0" locked="0" layoutInCell="1" allowOverlap="1">
                <wp:simplePos x="0" y="0"/>
                <wp:positionH relativeFrom="column">
                  <wp:posOffset>428625</wp:posOffset>
                </wp:positionH>
                <wp:positionV relativeFrom="paragraph">
                  <wp:posOffset>62865</wp:posOffset>
                </wp:positionV>
                <wp:extent cx="4148455" cy="1086485"/>
                <wp:effectExtent l="0" t="0" r="0" b="8890"/>
                <wp:wrapNone/>
                <wp:docPr id="3" name="组合 47"/>
                <wp:cNvGraphicFramePr/>
                <a:graphic xmlns:a="http://schemas.openxmlformats.org/drawingml/2006/main">
                  <a:graphicData uri="http://schemas.microsoft.com/office/word/2010/wordprocessingGroup">
                    <wpg:wgp>
                      <wpg:cNvGrpSpPr/>
                      <wpg:grpSpPr>
                        <a:xfrm>
                          <a:off x="0" y="0"/>
                          <a:ext cx="4148455" cy="1086485"/>
                          <a:chOff x="2390" y="5368"/>
                          <a:chExt cx="6533" cy="1376"/>
                        </a:xfrm>
                      </wpg:grpSpPr>
                      <wps:wsp>
                        <wps:cNvPr id="37" name="直接连接符 20"/>
                        <wps:cNvCnPr/>
                        <wps:spPr>
                          <a:xfrm flipV="1">
                            <a:off x="2557" y="6123"/>
                            <a:ext cx="5920" cy="3"/>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图形 29" descr="信号塔"/>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857" y="5848"/>
                            <a:ext cx="487" cy="526"/>
                          </a:xfrm>
                          <a:prstGeom prst="rect">
                            <a:avLst/>
                          </a:prstGeom>
                        </pic:spPr>
                      </pic:pic>
                      <pic:pic xmlns:pic="http://schemas.openxmlformats.org/drawingml/2006/picture">
                        <pic:nvPicPr>
                          <pic:cNvPr id="40" name="图形 29" descr="信号塔"/>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526" y="5862"/>
                            <a:ext cx="487" cy="526"/>
                          </a:xfrm>
                          <a:prstGeom prst="rect">
                            <a:avLst/>
                          </a:prstGeom>
                        </pic:spPr>
                      </pic:pic>
                      <pic:pic xmlns:pic="http://schemas.openxmlformats.org/drawingml/2006/picture">
                        <pic:nvPicPr>
                          <pic:cNvPr id="50" name="图形 29" descr="信号塔"/>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6132" y="5862"/>
                            <a:ext cx="487" cy="526"/>
                          </a:xfrm>
                          <a:prstGeom prst="rect">
                            <a:avLst/>
                          </a:prstGeom>
                        </pic:spPr>
                      </pic:pic>
                      <pic:pic xmlns:pic="http://schemas.openxmlformats.org/drawingml/2006/picture">
                        <pic:nvPicPr>
                          <pic:cNvPr id="51" name="图形 29" descr="信号塔"/>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7410" y="5814"/>
                            <a:ext cx="487" cy="526"/>
                          </a:xfrm>
                          <a:prstGeom prst="rect">
                            <a:avLst/>
                          </a:prstGeom>
                        </pic:spPr>
                      </pic:pic>
                      <wps:wsp>
                        <wps:cNvPr id="52" name="文本框 32"/>
                        <wps:cNvSpPr txBox="1"/>
                        <wps:spPr>
                          <a:xfrm>
                            <a:off x="4131" y="6084"/>
                            <a:ext cx="1631" cy="529"/>
                          </a:xfrm>
                          <a:prstGeom prst="rect">
                            <a:avLst/>
                          </a:prstGeom>
                          <a:noFill/>
                        </wps:spPr>
                        <wps:txb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服务小区</w:t>
                              </w:r>
                            </w:p>
                          </w:txbxContent>
                        </wps:txbx>
                        <wps:bodyPr wrap="square">
                          <a:noAutofit/>
                        </wps:bodyPr>
                      </wps:wsp>
                      <wps:wsp>
                        <wps:cNvPr id="53" name="文本框 30"/>
                        <wps:cNvSpPr txBox="1"/>
                        <wps:spPr>
                          <a:xfrm>
                            <a:off x="2390" y="6067"/>
                            <a:ext cx="2031" cy="573"/>
                          </a:xfrm>
                          <a:prstGeom prst="rect">
                            <a:avLst/>
                          </a:prstGeom>
                          <a:noFill/>
                        </wps:spPr>
                        <wps:txb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干扰小区</w:t>
                              </w:r>
                            </w:p>
                          </w:txbxContent>
                        </wps:txbx>
                        <wps:bodyPr wrap="square">
                          <a:noAutofit/>
                        </wps:bodyPr>
                      </wps:wsp>
                      <wps:wsp>
                        <wps:cNvPr id="55" name="文本框 31"/>
                        <wps:cNvSpPr txBox="1"/>
                        <wps:spPr>
                          <a:xfrm>
                            <a:off x="5704" y="6099"/>
                            <a:ext cx="1736" cy="565"/>
                          </a:xfrm>
                          <a:prstGeom prst="rect">
                            <a:avLst/>
                          </a:prstGeom>
                          <a:noFill/>
                        </wps:spPr>
                        <wps:txb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干扰小区</w:t>
                              </w:r>
                            </w:p>
                          </w:txbxContent>
                        </wps:txbx>
                        <wps:bodyPr wrap="square">
                          <a:noAutofit/>
                        </wps:bodyPr>
                      </wps:wsp>
                      <wps:wsp>
                        <wps:cNvPr id="56" name="文本框 33"/>
                        <wps:cNvSpPr txBox="1"/>
                        <wps:spPr>
                          <a:xfrm>
                            <a:off x="7024" y="6111"/>
                            <a:ext cx="1899" cy="566"/>
                          </a:xfrm>
                          <a:prstGeom prst="rect">
                            <a:avLst/>
                          </a:prstGeom>
                          <a:noFill/>
                        </wps:spPr>
                        <wps:txb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干扰小区</w:t>
                              </w:r>
                            </w:p>
                          </w:txbxContent>
                        </wps:txbx>
                        <wps:bodyPr wrap="square">
                          <a:noAutofit/>
                        </wps:bodyPr>
                      </wps:wsp>
                      <wps:wsp>
                        <wps:cNvPr id="57" name="直接连接符 34"/>
                        <wps:cNvCnPr/>
                        <wps:spPr>
                          <a:xfrm>
                            <a:off x="3887" y="5393"/>
                            <a:ext cx="0" cy="13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文本框 35"/>
                        <wps:cNvSpPr txBox="1"/>
                        <wps:spPr>
                          <a:xfrm>
                            <a:off x="3424" y="5368"/>
                            <a:ext cx="2363" cy="901"/>
                          </a:xfrm>
                          <a:prstGeom prst="rect">
                            <a:avLst/>
                          </a:prstGeom>
                          <a:noFill/>
                        </wps:spPr>
                        <wps:txb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小区边缘用户</w:t>
                              </w:r>
                            </w:p>
                          </w:txbxContent>
                        </wps:txbx>
                        <wps:bodyPr wrap="square">
                          <a:noAutofit/>
                        </wps:bodyPr>
                      </wps:wsp>
                      <wps:wsp>
                        <wps:cNvPr id="59" name="椭圆 36"/>
                        <wps:cNvSpPr/>
                        <wps:spPr>
                          <a:xfrm>
                            <a:off x="3805" y="5494"/>
                            <a:ext cx="164" cy="1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61" name="直接连接符 38"/>
                        <wps:cNvCnPr>
                          <a:stCxn id="37" idx="6"/>
                        </wps:cNvCnPr>
                        <wps:spPr>
                          <a:xfrm>
                            <a:off x="3969" y="5572"/>
                            <a:ext cx="748" cy="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直接连接符 39"/>
                        <wps:cNvCnPr>
                          <a:stCxn id="37" idx="7"/>
                        </wps:cNvCnPr>
                        <wps:spPr>
                          <a:xfrm>
                            <a:off x="3945" y="5517"/>
                            <a:ext cx="2369" cy="5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直接连接符 40"/>
                        <wps:cNvCnPr>
                          <a:stCxn id="37" idx="1"/>
                        </wps:cNvCnPr>
                        <wps:spPr>
                          <a:xfrm>
                            <a:off x="3829" y="5517"/>
                            <a:ext cx="3854" cy="5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 name="直接连接符 41"/>
                        <wps:cNvCnPr>
                          <a:stCxn id="37" idx="3"/>
                        </wps:cNvCnPr>
                        <wps:spPr>
                          <a:xfrm flipH="1">
                            <a:off x="3129" y="5626"/>
                            <a:ext cx="700" cy="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 name="文本框 42"/>
                        <wps:cNvSpPr txBox="1"/>
                        <wps:spPr>
                          <a:xfrm>
                            <a:off x="4071" y="5816"/>
                            <a:ext cx="766" cy="626"/>
                          </a:xfrm>
                          <a:prstGeom prst="rect">
                            <a:avLst/>
                          </a:prstGeom>
                          <a:noFill/>
                        </wps:spPr>
                        <wps:txbx>
                          <w:txbxContent>
                            <w:p>
                              <w:pPr>
                                <w:pStyle w:val="25"/>
                                <w:ind w:firstLine="420"/>
                                <w:rPr>
                                  <w:szCs w:val="21"/>
                                </w:rPr>
                              </w:pPr>
                              <m:oMathPara>
                                <m:oMath>
                                  <m:r>
                                    <m:rPr/>
                                    <w:rPr>
                                      <w:rFonts w:ascii="Cambria Math" w:hAnsiTheme="minorBidi" w:eastAsiaTheme="minorEastAsia"/>
                                      <w:color w:val="000000" w:themeColor="text1"/>
                                      <w:kern w:val="24"/>
                                      <w:szCs w:val="21"/>
                                      <w14:textFill>
                                        <w14:solidFill>
                                          <w14:schemeClr w14:val="tx1"/>
                                        </w14:solidFill>
                                      </w14:textFill>
                                    </w:rPr>
                                    <m:t>α</m:t>
                                  </m:r>
                                </m:oMath>
                              </m:oMathPara>
                            </w:p>
                          </w:txbxContent>
                        </wps:txbx>
                        <wps:bodyPr wrap="square">
                          <a:noAutofit/>
                        </wps:bodyPr>
                      </wps:wsp>
                      <wps:wsp>
                        <wps:cNvPr id="66" name="文本框 43"/>
                        <wps:cNvSpPr txBox="1"/>
                        <wps:spPr>
                          <a:xfrm>
                            <a:off x="3039" y="5831"/>
                            <a:ext cx="766" cy="626"/>
                          </a:xfrm>
                          <a:prstGeom prst="rect">
                            <a:avLst/>
                          </a:prstGeom>
                          <a:noFill/>
                        </wps:spPr>
                        <wps:txbx>
                          <w:txbxContent>
                            <w:p>
                              <w:pPr>
                                <w:pStyle w:val="25"/>
                                <w:ind w:firstLine="420"/>
                                <w:rPr>
                                  <w:szCs w:val="21"/>
                                </w:rPr>
                              </w:pPr>
                              <m:oMathPara>
                                <m:oMath>
                                  <m:sSub>
                                    <m:sSubPr>
                                      <m:ctrlPr>
                                        <w:rPr>
                                          <w:rFonts w:ascii="Cambria Math" w:hAnsi="Cambria Math" w:eastAsiaTheme="minorEastAsia"/>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ascii="Cambria Math" w:hAnsi="Cambria Math" w:eastAsiaTheme="minorEastAsia"/>
                                          <w:i/>
                                          <w:color w:val="000000" w:themeColor="text1"/>
                                          <w:kern w:val="24"/>
                                          <w:szCs w:val="21"/>
                                          <w14:textFill>
                                            <w14:solidFill>
                                              <w14:schemeClr w14:val="tx1"/>
                                            </w14:solidFill>
                                          </w14:textFill>
                                        </w:rPr>
                                      </m:ctrlPr>
                                    </m:e>
                                    <m:sub>
                                      <m:r>
                                        <m:rPr/>
                                        <w:rPr>
                                          <w:rFonts w:ascii="Cambria Math" w:hAnsi="Cambria Math" w:eastAsiaTheme="minorEastAsia"/>
                                          <w:color w:val="000000" w:themeColor="text1"/>
                                          <w:kern w:val="24"/>
                                          <w:szCs w:val="21"/>
                                          <w14:textFill>
                                            <w14:solidFill>
                                              <w14:schemeClr w14:val="tx1"/>
                                            </w14:solidFill>
                                          </w14:textFill>
                                        </w:rPr>
                                        <m:t>i</m:t>
                                      </m:r>
                                      <m:ctrlPr>
                                        <w:rPr>
                                          <w:rFonts w:ascii="Cambria Math" w:hAnsi="Cambria Math" w:eastAsiaTheme="minorEastAsia"/>
                                          <w:i/>
                                          <w:color w:val="000000" w:themeColor="text1"/>
                                          <w:kern w:val="24"/>
                                          <w:szCs w:val="21"/>
                                          <w14:textFill>
                                            <w14:solidFill>
                                              <w14:schemeClr w14:val="tx1"/>
                                            </w14:solidFill>
                                          </w14:textFill>
                                        </w:rPr>
                                      </m:ctrlPr>
                                    </m:sub>
                                  </m:sSub>
                                </m:oMath>
                              </m:oMathPara>
                            </w:p>
                          </w:txbxContent>
                        </wps:txbx>
                        <wps:bodyPr wrap="square">
                          <a:noAutofit/>
                        </wps:bodyPr>
                      </wps:wsp>
                      <wps:wsp>
                        <wps:cNvPr id="67" name="文本框 44"/>
                        <wps:cNvSpPr txBox="1"/>
                        <wps:spPr>
                          <a:xfrm>
                            <a:off x="5521" y="5853"/>
                            <a:ext cx="766" cy="626"/>
                          </a:xfrm>
                          <a:prstGeom prst="rect">
                            <a:avLst/>
                          </a:prstGeom>
                          <a:noFill/>
                        </wps:spPr>
                        <wps:txbx>
                          <w:txbxContent>
                            <w:p>
                              <w:pPr>
                                <w:pStyle w:val="25"/>
                                <w:ind w:firstLine="420"/>
                                <w:rPr>
                                  <w:szCs w:val="21"/>
                                </w:rPr>
                              </w:pPr>
                              <m:oMathPara>
                                <m:oMath>
                                  <m:sSub>
                                    <m:sSubPr>
                                      <m:ctrlPr>
                                        <w:rPr>
                                          <w:rFonts w:ascii="Cambria Math" w:hAnsi="Cambria Math" w:eastAsiaTheme="minorEastAsia"/>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ascii="Cambria Math" w:hAnsi="Cambria Math" w:eastAsiaTheme="minorEastAsia"/>
                                          <w:i/>
                                          <w:color w:val="000000" w:themeColor="text1"/>
                                          <w:kern w:val="24"/>
                                          <w:szCs w:val="21"/>
                                          <w14:textFill>
                                            <w14:solidFill>
                                              <w14:schemeClr w14:val="tx1"/>
                                            </w14:solidFill>
                                          </w14:textFill>
                                        </w:rPr>
                                      </m:ctrlPr>
                                    </m:e>
                                    <m:sub>
                                      <m:r>
                                        <m:rPr/>
                                        <w:rPr>
                                          <w:rFonts w:ascii="Cambria Math" w:hAnsi="Cambria Math" w:eastAsiaTheme="minorEastAsia"/>
                                          <w:color w:val="000000" w:themeColor="text1"/>
                                          <w:kern w:val="24"/>
                                          <w:szCs w:val="21"/>
                                          <w14:textFill>
                                            <w14:solidFill>
                                              <w14:schemeClr w14:val="tx1"/>
                                            </w14:solidFill>
                                          </w14:textFill>
                                        </w:rPr>
                                        <m:t>i</m:t>
                                      </m:r>
                                      <m:ctrlPr>
                                        <w:rPr>
                                          <w:rFonts w:ascii="Cambria Math" w:hAnsi="Cambria Math" w:eastAsiaTheme="minorEastAsia"/>
                                          <w:i/>
                                          <w:color w:val="000000" w:themeColor="text1"/>
                                          <w:kern w:val="24"/>
                                          <w:szCs w:val="21"/>
                                          <w14:textFill>
                                            <w14:solidFill>
                                              <w14:schemeClr w14:val="tx1"/>
                                            </w14:solidFill>
                                          </w14:textFill>
                                        </w:rPr>
                                      </m:ctrlPr>
                                    </m:sub>
                                  </m:sSub>
                                </m:oMath>
                              </m:oMathPara>
                            </w:p>
                          </w:txbxContent>
                        </wps:txbx>
                        <wps:bodyPr wrap="square">
                          <a:noAutofit/>
                        </wps:bodyPr>
                      </wps:wsp>
                      <wps:wsp>
                        <wps:cNvPr id="68" name="文本框 45"/>
                        <wps:cNvSpPr txBox="1"/>
                        <wps:spPr>
                          <a:xfrm>
                            <a:off x="6870" y="5848"/>
                            <a:ext cx="766" cy="626"/>
                          </a:xfrm>
                          <a:prstGeom prst="rect">
                            <a:avLst/>
                          </a:prstGeom>
                          <a:noFill/>
                        </wps:spPr>
                        <wps:txbx>
                          <w:txbxContent>
                            <w:p>
                              <w:pPr>
                                <w:pStyle w:val="25"/>
                                <w:ind w:firstLine="420"/>
                                <w:rPr>
                                  <w:szCs w:val="21"/>
                                </w:rPr>
                              </w:pPr>
                              <m:oMathPara>
                                <m:oMath>
                                  <m:sSub>
                                    <m:sSubPr>
                                      <m:ctrlPr>
                                        <w:rPr>
                                          <w:rFonts w:ascii="Cambria Math" w:hAnsi="Cambria Math" w:eastAsiaTheme="minorEastAsia"/>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ascii="Cambria Math" w:hAnsi="Cambria Math" w:eastAsiaTheme="minorEastAsia"/>
                                          <w:i/>
                                          <w:color w:val="000000" w:themeColor="text1"/>
                                          <w:kern w:val="24"/>
                                          <w:szCs w:val="21"/>
                                          <w14:textFill>
                                            <w14:solidFill>
                                              <w14:schemeClr w14:val="tx1"/>
                                            </w14:solidFill>
                                          </w14:textFill>
                                        </w:rPr>
                                      </m:ctrlPr>
                                    </m:e>
                                    <m:sub>
                                      <m:r>
                                        <m:rPr/>
                                        <w:rPr>
                                          <w:rFonts w:ascii="Cambria Math" w:hAnsi="Cambria Math" w:eastAsiaTheme="minorEastAsia"/>
                                          <w:color w:val="000000" w:themeColor="text1"/>
                                          <w:kern w:val="24"/>
                                          <w:szCs w:val="21"/>
                                          <w14:textFill>
                                            <w14:solidFill>
                                              <w14:schemeClr w14:val="tx1"/>
                                            </w14:solidFill>
                                          </w14:textFill>
                                        </w:rPr>
                                        <m:t>i</m:t>
                                      </m:r>
                                      <m:ctrlPr>
                                        <w:rPr>
                                          <w:rFonts w:ascii="Cambria Math" w:hAnsi="Cambria Math" w:eastAsiaTheme="minorEastAsia"/>
                                          <w:i/>
                                          <w:color w:val="000000" w:themeColor="text1"/>
                                          <w:kern w:val="24"/>
                                          <w:szCs w:val="21"/>
                                          <w14:textFill>
                                            <w14:solidFill>
                                              <w14:schemeClr w14:val="tx1"/>
                                            </w14:solidFill>
                                          </w14:textFill>
                                        </w:rPr>
                                      </m:ctrlPr>
                                    </m:sub>
                                  </m:sSub>
                                </m:oMath>
                              </m:oMathPara>
                            </w:p>
                          </w:txbxContent>
                        </wps:txbx>
                        <wps:bodyPr wrap="square">
                          <a:noAutofit/>
                        </wps:bodyPr>
                      </wps:wsp>
                    </wpg:wgp>
                  </a:graphicData>
                </a:graphic>
              </wp:anchor>
            </w:drawing>
          </mc:Choice>
          <mc:Fallback>
            <w:pict>
              <v:group id="组合 47" o:spid="_x0000_s1026" o:spt="203" style="position:absolute;left:0pt;margin-left:33.75pt;margin-top:4.95pt;height:85.55pt;width:326.65pt;z-index:251663360;mso-width-relative:page;mso-height-relative:page;" coordorigin="2390,5368" coordsize="6533,1376" o:gfxdata="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">
                <o:lock v:ext="edit" aspectratio="f"/>
                <v:line id="直接连接符 20" o:spid="_x0000_s1026" o:spt="20" style="position:absolute;left:2557;top:6123;flip:y;height:3;width:5920;" filled="f" stroked="t" coordsize="21600,21600" o:gfxdata="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agUYr4A&#10;AADbAAAADwAAAAAAAAABACAAAAAiAAAAZHJzL2Rvd25yZXYueG1sUEsBAhQAFAAAAAgAh07iQDMv&#10;BZ47AAAAOQAAABAAAAAAAAAAAQAgAAAADQEAAGRycy9zaGFwZXhtbC54bWxQSwUGAAAAAAYABgBb&#10;AQAAtwMAAAAA&#10;">
                  <v:fill on="f" focussize="0,0"/>
                  <v:stroke color="#4A7EBB [3204]" joinstyle="round"/>
                  <v:imagedata o:title=""/>
                  <o:lock v:ext="edit" aspectratio="f"/>
                </v:line>
                <v:shape id="图形 29" o:spid="_x0000_s1026" o:spt="75" alt="信号塔" type="#_x0000_t75" style="position:absolute;left:2857;top:5848;height:526;width:487;" filled="f" o:preferrelative="t" stroked="f" coordsize="21600,21600" o:gfxdata="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52IkugAAANsA&#10;AAAPAAAAAAAAAAEAIAAAACIAAABkcnMvZG93bnJldi54bWxQSwECFAAUAAAACACHTuJAMy8FnjsA&#10;AAA5AAAAEAAAAAAAAAABACAAAAAJAQAAZHJzL3NoYXBleG1sLnhtbFBLBQYAAAAABgAGAFsBAACz&#10;AwAAAAA=&#10;">
                  <v:fill on="f" focussize="0,0"/>
                  <v:stroke on="f"/>
                  <v:imagedata r:id="rId18" o:title=""/>
                  <o:lock v:ext="edit" aspectratio="t"/>
                </v:shape>
                <v:shape id="图形 29" o:spid="_x0000_s1026" o:spt="75" alt="信号塔" type="#_x0000_t75" style="position:absolute;left:4526;top:5862;height:526;width:487;" filled="f" o:preferrelative="t" stroked="f" coordsize="21600,21600" o:gfxdata="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lx1fugAAANsA&#10;AAAPAAAAAAAAAAEAIAAAACIAAABkcnMvZG93bnJldi54bWxQSwECFAAUAAAACACHTuJAMy8FnjsA&#10;AAA5AAAAEAAAAAAAAAABACAAAAAJAQAAZHJzL3NoYXBleG1sLnhtbFBLBQYAAAAABgAGAFsBAACz&#10;AwAAAAA=&#10;">
                  <v:fill on="f" focussize="0,0"/>
                  <v:stroke on="f"/>
                  <v:imagedata r:id="rId18" o:title=""/>
                  <o:lock v:ext="edit" aspectratio="t"/>
                </v:shape>
                <v:shape id="图形 29" o:spid="_x0000_s1026" o:spt="75" alt="信号塔" type="#_x0000_t75" style="position:absolute;left:6132;top:5862;height:526;width:487;" filled="f" o:preferrelative="t" stroked="f" coordsize="21600,21600" o:gfxdata="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4TouCugAAANsA&#10;AAAPAAAAAAAAAAEAIAAAACIAAABkcnMvZG93bnJldi54bWxQSwECFAAUAAAACACHTuJAMy8FnjsA&#10;AAA5AAAAEAAAAAAAAAABACAAAAAJAQAAZHJzL3NoYXBleG1sLnhtbFBLBQYAAAAABgAGAFsBAACz&#10;AwAAAAA=&#10;">
                  <v:fill on="f" focussize="0,0"/>
                  <v:stroke on="f"/>
                  <v:imagedata r:id="rId18" o:title=""/>
                  <o:lock v:ext="edit" aspectratio="t"/>
                </v:shape>
                <v:shape id="图形 29" o:spid="_x0000_s1026" o:spt="75" alt="信号塔" type="#_x0000_t75" style="position:absolute;left:7410;top:5814;height:526;width:487;" filled="f" o:preferrelative="t" stroked="f" coordsize="21600,21600" o:gfxdata="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Ai4Z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文本框 32" o:spid="_x0000_s1026" o:spt="202" type="#_x0000_t202" style="position:absolute;left:4131;top:6084;height:529;width:1631;" filled="f" stroked="f" coordsize="21600,21600" o:gfxdata="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RwTa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服务小区</w:t>
                        </w:r>
                      </w:p>
                    </w:txbxContent>
                  </v:textbox>
                </v:shape>
                <v:shape id="文本框 30" o:spid="_x0000_s1026" o:spt="202" type="#_x0000_t202" style="position:absolute;left:2390;top:6067;height:573;width:2031;" filled="f" stroked="f" coordsize="21600,21600" o:gfxdata="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6FB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干扰小区</w:t>
                        </w:r>
                      </w:p>
                    </w:txbxContent>
                  </v:textbox>
                </v:shape>
                <v:shape id="文本框 31" o:spid="_x0000_s1026" o:spt="202" type="#_x0000_t202" style="position:absolute;left:5704;top:6099;height:565;width:1736;" filled="f" stroked="f" coordsize="21600,21600" o:gfxdata="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rpyu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干扰小区</w:t>
                        </w:r>
                      </w:p>
                    </w:txbxContent>
                  </v:textbox>
                </v:shape>
                <v:shape id="文本框 33" o:spid="_x0000_s1026" o:spt="202" type="#_x0000_t202" style="position:absolute;left:7024;top:6111;height:566;width:1899;" filled="f" stroked="f" coordsize="21600,21600" o:gfxdata="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fALZ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干扰小区</w:t>
                        </w:r>
                      </w:p>
                    </w:txbxContent>
                  </v:textbox>
                </v:shape>
                <v:line id="直接连接符 34" o:spid="_x0000_s1026" o:spt="20" style="position:absolute;left:3887;top:5393;height:1351;width:0;" filled="f" stroked="t" coordsize="21600,21600" o:gfxdata="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VSHm8AAAA&#10;2wAAAA8AAAAAAAAAAQAgAAAAIgAAAGRycy9kb3ducmV2LnhtbFBLAQIUABQAAAAIAIdO4kAzLwWe&#10;OwAAADkAAAAQAAAAAAAAAAEAIAAAAAsBAABkcnMvc2hhcGV4bWwueG1sUEsFBgAAAAAGAAYAWwEA&#10;ALUDAAAAAA==&#10;">
                  <v:fill on="f" focussize="0,0"/>
                  <v:stroke color="#4A7EBB [3204]" joinstyle="round"/>
                  <v:imagedata o:title=""/>
                  <o:lock v:ext="edit" aspectratio="f"/>
                </v:line>
                <v:shape id="文本框 35" o:spid="_x0000_s1026" o:spt="202" type="#_x0000_t202" style="position:absolute;left:3424;top:5368;height:901;width:2363;" filled="f" stroked="f" coordsize="21600,21600" o:gfxdata="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rzMwtwAAANsAAAAP&#10;AAAAAAAAAAEAIAAAACIAAABkcnMvZG93bnJldi54bWxQSwECFAAUAAAACACHTuJAMy8FnjsAAAA5&#10;AAAAEAAAAAAAAAABACAAAAAGAQAAZHJzL3NoYXBleG1sLnhtbFBLBQYAAAAABgAGAFsBAACwAwAA&#10;AAA=&#10;">
                  <v:fill on="f" focussize="0,0"/>
                  <v:stroke on="f"/>
                  <v:imagedata o:title=""/>
                  <o:lock v:ext="edit" aspectratio="f"/>
                  <v:textbox>
                    <w:txbxContent>
                      <w:p>
                        <w:pPr>
                          <w:pStyle w:val="25"/>
                          <w:ind w:firstLine="400"/>
                        </w:pPr>
                        <w:r>
                          <w:rPr>
                            <w:rFonts w:ascii="微软雅黑" w:eastAsia="微软雅黑" w:hAnsiTheme="minorBidi"/>
                            <w:color w:val="000000" w:themeColor="text1"/>
                            <w:kern w:val="24"/>
                            <w:sz w:val="20"/>
                            <w:szCs w:val="20"/>
                            <w14:textFill>
                              <w14:solidFill>
                                <w14:schemeClr w14:val="tx1"/>
                              </w14:solidFill>
                            </w14:textFill>
                          </w:rPr>
                          <w:t>小区边缘用户</w:t>
                        </w:r>
                      </w:p>
                    </w:txbxContent>
                  </v:textbox>
                </v:shape>
                <v:shape id="椭圆 36" o:spid="_x0000_s1026" o:spt="3" type="#_x0000_t3" style="position:absolute;left:3805;top:5494;height:155;width:164;v-text-anchor:middle;" fillcolor="#C0504D [3205]" filled="t" stroked="t" coordsize="21600,21600" o:gfxdata="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IcP7u8AAAA&#10;2wAAAA8AAAAAAAAAAQAgAAAAIgAAAGRycy9kb3ducmV2LnhtbFBLAQIUABQAAAAIAIdO4kAzLwWe&#10;OwAAADkAAAAQAAAAAAAAAAEAIAAAAAsBAABkcnMvc2hhcGV4bWwueG1sUEsFBgAAAAAGAAYAWwEA&#10;ALUDAAAAAA==&#10;">
                  <v:fill on="t" focussize="0,0"/>
                  <v:stroke weight="2pt" color="#8C3836 [3205]" joinstyle="round"/>
                  <v:imagedata o:title=""/>
                  <o:lock v:ext="edit" aspectratio="f"/>
                </v:shape>
                <v:line id="直接连接符 38" o:spid="_x0000_s1026" o:spt="20" style="position:absolute;left:3969;top:5572;height:569;width:748;" filled="f" stroked="t" coordsize="21600,21600" o:gfxdata="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y/K74A&#10;AADbAAAADwAAAAAAAAABACAAAAAiAAAAZHJzL2Rvd25yZXYueG1sUEsBAhQAFAAAAAgAh07iQDMv&#10;BZ47AAAAOQAAABAAAAAAAAAAAQAgAAAADQEAAGRycy9zaGFwZXhtbC54bWxQSwUGAAAAAAYABgBb&#10;AQAAtwMAAAAA&#10;">
                  <v:fill on="f" focussize="0,0"/>
                  <v:stroke color="#4A7EBB [3204]" joinstyle="round"/>
                  <v:imagedata o:title=""/>
                  <o:lock v:ext="edit" aspectratio="f"/>
                </v:line>
                <v:line id="直接连接符 39" o:spid="_x0000_s1026" o:spt="20" style="position:absolute;left:3945;top:5517;height:579;width:2369;" filled="f" stroked="t" coordsize="21600,21600" o:gfxdata="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44hXLsAAADb&#10;AAAADwAAAAAAAAABACAAAAAiAAAAZHJzL2Rvd25yZXYueG1sUEsBAhQAFAAAAAgAh07iQDMvBZ47&#10;AAAAOQAAABAAAAAAAAAAAQAgAAAACgEAAGRycy9zaGFwZXhtbC54bWxQSwUGAAAAAAYABgBbAQAA&#10;tAMAAAAA&#10;">
                  <v:fill on="f" focussize="0,0"/>
                  <v:stroke color="#4A7EBB [3204]" joinstyle="round"/>
                  <v:imagedata o:title=""/>
                  <o:lock v:ext="edit" aspectratio="f"/>
                </v:line>
                <v:line id="直接连接符 40" o:spid="_x0000_s1026" o:spt="20" style="position:absolute;left:3829;top:5517;height:570;width:3854;" filled="f" stroked="t" coordsize="21600,21600" o:gfxdata="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ChMe8AAAA&#10;2wAAAA8AAAAAAAAAAQAgAAAAIgAAAGRycy9kb3ducmV2LnhtbFBLAQIUABQAAAAIAIdO4kAzLwWe&#10;OwAAADkAAAAQAAAAAAAAAAEAIAAAAAsBAABkcnMvc2hhcGV4bWwueG1sUEsFBgAAAAAGAAYAWwEA&#10;ALUDAAAAAA==&#10;">
                  <v:fill on="f" focussize="0,0"/>
                  <v:stroke color="#4A7EBB [3204]" joinstyle="round"/>
                  <v:imagedata o:title=""/>
                  <o:lock v:ext="edit" aspectratio="f"/>
                </v:line>
                <v:line id="直接连接符 41" o:spid="_x0000_s1026" o:spt="20" style="position:absolute;left:3129;top:5626;flip:x;height:525;width:700;" filled="f" stroked="t" coordsize="21600,21600" o:gfxdata="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smlCL4A&#10;AADbAAAADwAAAAAAAAABACAAAAAiAAAAZHJzL2Rvd25yZXYueG1sUEsBAhQAFAAAAAgAh07iQDMv&#10;BZ47AAAAOQAAABAAAAAAAAAAAQAgAAAADQEAAGRycy9zaGFwZXhtbC54bWxQSwUGAAAAAAYABgBb&#10;AQAAtwMAAAAA&#10;">
                  <v:fill on="f" focussize="0,0"/>
                  <v:stroke color="#4A7EBB [3204]" joinstyle="round"/>
                  <v:imagedata o:title=""/>
                  <o:lock v:ext="edit" aspectratio="f"/>
                </v:line>
                <v:shape id="文本框 42" o:spid="_x0000_s1026" o:spt="202" type="#_x0000_t202" style="position:absolute;left:4071;top:5816;height:626;width:766;" filled="f" stroked="f" coordsize="21600,21600" o:gfxdata="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wlYT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25"/>
                          <w:ind w:firstLine="420"/>
                          <w:rPr>
                            <w:szCs w:val="21"/>
                          </w:rPr>
                        </w:pPr>
                        <m:oMathPara>
                          <m:oMath>
                            <m:r>
                              <m:rPr/>
                              <w:rPr>
                                <w:rFonts w:ascii="Cambria Math" w:hAnsiTheme="minorBidi" w:eastAsiaTheme="minorEastAsia"/>
                                <w:color w:val="000000" w:themeColor="text1"/>
                                <w:kern w:val="24"/>
                                <w:szCs w:val="21"/>
                                <w14:textFill>
                                  <w14:solidFill>
                                    <w14:schemeClr w14:val="tx1"/>
                                  </w14:solidFill>
                                </w14:textFill>
                              </w:rPr>
                              <m:t>α</m:t>
                            </m:r>
                          </m:oMath>
                        </m:oMathPara>
                      </w:p>
                    </w:txbxContent>
                  </v:textbox>
                </v:shape>
                <v:shape id="文本框 43" o:spid="_x0000_s1026" o:spt="202" type="#_x0000_t202" style="position:absolute;left:3039;top:5831;height:626;width:766;" filled="f" stroked="f" coordsize="21600,21600" o:gfxdata="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EMhk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25"/>
                          <w:ind w:firstLine="420"/>
                          <w:rPr>
                            <w:szCs w:val="21"/>
                          </w:rPr>
                        </w:pPr>
                        <m:oMathPara>
                          <m:oMath>
                            <m:sSub>
                              <m:sSubPr>
                                <m:ctrlPr>
                                  <w:rPr>
                                    <w:rFonts w:ascii="Cambria Math" w:hAnsi="Cambria Math" w:eastAsiaTheme="minorEastAsia"/>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ascii="Cambria Math" w:hAnsi="Cambria Math" w:eastAsiaTheme="minorEastAsia"/>
                                    <w:i/>
                                    <w:color w:val="000000" w:themeColor="text1"/>
                                    <w:kern w:val="24"/>
                                    <w:szCs w:val="21"/>
                                    <w14:textFill>
                                      <w14:solidFill>
                                        <w14:schemeClr w14:val="tx1"/>
                                      </w14:solidFill>
                                    </w14:textFill>
                                  </w:rPr>
                                </m:ctrlPr>
                              </m:e>
                              <m:sub>
                                <m:r>
                                  <m:rPr/>
                                  <w:rPr>
                                    <w:rFonts w:ascii="Cambria Math" w:hAnsi="Cambria Math" w:eastAsiaTheme="minorEastAsia"/>
                                    <w:color w:val="000000" w:themeColor="text1"/>
                                    <w:kern w:val="24"/>
                                    <w:szCs w:val="21"/>
                                    <w14:textFill>
                                      <w14:solidFill>
                                        <w14:schemeClr w14:val="tx1"/>
                                      </w14:solidFill>
                                    </w14:textFill>
                                  </w:rPr>
                                  <m:t>i</m:t>
                                </m:r>
                                <m:ctrlPr>
                                  <w:rPr>
                                    <w:rFonts w:ascii="Cambria Math" w:hAnsi="Cambria Math" w:eastAsiaTheme="minorEastAsia"/>
                                    <w:i/>
                                    <w:color w:val="000000" w:themeColor="text1"/>
                                    <w:kern w:val="24"/>
                                    <w:szCs w:val="21"/>
                                    <w14:textFill>
                                      <w14:solidFill>
                                        <w14:schemeClr w14:val="tx1"/>
                                      </w14:solidFill>
                                    </w14:textFill>
                                  </w:rPr>
                                </m:ctrlPr>
                              </m:sub>
                            </m:sSub>
                          </m:oMath>
                        </m:oMathPara>
                      </w:p>
                    </w:txbxContent>
                  </v:textbox>
                </v:shape>
                <v:shape id="文本框 44" o:spid="_x0000_s1026" o:spt="202" type="#_x0000_t202" style="position:absolute;left:5521;top:5853;height:626;width:766;" filled="f" stroked="f" coordsize="21600,21600" o:gfxdata="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XG3/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25"/>
                          <w:ind w:firstLine="420"/>
                          <w:rPr>
                            <w:szCs w:val="21"/>
                          </w:rPr>
                        </w:pPr>
                        <m:oMathPara>
                          <m:oMath>
                            <m:sSub>
                              <m:sSubPr>
                                <m:ctrlPr>
                                  <w:rPr>
                                    <w:rFonts w:ascii="Cambria Math" w:hAnsi="Cambria Math" w:eastAsiaTheme="minorEastAsia"/>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ascii="Cambria Math" w:hAnsi="Cambria Math" w:eastAsiaTheme="minorEastAsia"/>
                                    <w:i/>
                                    <w:color w:val="000000" w:themeColor="text1"/>
                                    <w:kern w:val="24"/>
                                    <w:szCs w:val="21"/>
                                    <w14:textFill>
                                      <w14:solidFill>
                                        <w14:schemeClr w14:val="tx1"/>
                                      </w14:solidFill>
                                    </w14:textFill>
                                  </w:rPr>
                                </m:ctrlPr>
                              </m:e>
                              <m:sub>
                                <m:r>
                                  <m:rPr/>
                                  <w:rPr>
                                    <w:rFonts w:ascii="Cambria Math" w:hAnsi="Cambria Math" w:eastAsiaTheme="minorEastAsia"/>
                                    <w:color w:val="000000" w:themeColor="text1"/>
                                    <w:kern w:val="24"/>
                                    <w:szCs w:val="21"/>
                                    <w14:textFill>
                                      <w14:solidFill>
                                        <w14:schemeClr w14:val="tx1"/>
                                      </w14:solidFill>
                                    </w14:textFill>
                                  </w:rPr>
                                  <m:t>i</m:t>
                                </m:r>
                                <m:ctrlPr>
                                  <w:rPr>
                                    <w:rFonts w:ascii="Cambria Math" w:hAnsi="Cambria Math" w:eastAsiaTheme="minorEastAsia"/>
                                    <w:i/>
                                    <w:color w:val="000000" w:themeColor="text1"/>
                                    <w:kern w:val="24"/>
                                    <w:szCs w:val="21"/>
                                    <w14:textFill>
                                      <w14:solidFill>
                                        <w14:schemeClr w14:val="tx1"/>
                                      </w14:solidFill>
                                    </w14:textFill>
                                  </w:rPr>
                                </m:ctrlPr>
                              </m:sub>
                            </m:sSub>
                          </m:oMath>
                        </m:oMathPara>
                      </w:p>
                    </w:txbxContent>
                  </v:textbox>
                </v:shape>
                <v:shape id="文本框 45" o:spid="_x0000_s1026" o:spt="202" type="#_x0000_t202" style="position:absolute;left:6870;top:5848;height:626;width:766;" filled="f" stroked="f" coordsize="21600,21600" o:gfxdata="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XD+Y2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pStyle w:val="25"/>
                          <w:ind w:firstLine="420"/>
                          <w:rPr>
                            <w:szCs w:val="21"/>
                          </w:rPr>
                        </w:pPr>
                        <m:oMathPara>
                          <m:oMath>
                            <m:sSub>
                              <m:sSubPr>
                                <m:ctrlPr>
                                  <w:rPr>
                                    <w:rFonts w:ascii="Cambria Math" w:hAnsi="Cambria Math" w:eastAsiaTheme="minorEastAsia"/>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ascii="Cambria Math" w:hAnsi="Cambria Math" w:eastAsiaTheme="minorEastAsia"/>
                                    <w:i/>
                                    <w:color w:val="000000" w:themeColor="text1"/>
                                    <w:kern w:val="24"/>
                                    <w:szCs w:val="21"/>
                                    <w14:textFill>
                                      <w14:solidFill>
                                        <w14:schemeClr w14:val="tx1"/>
                                      </w14:solidFill>
                                    </w14:textFill>
                                  </w:rPr>
                                </m:ctrlPr>
                              </m:e>
                              <m:sub>
                                <m:r>
                                  <m:rPr/>
                                  <w:rPr>
                                    <w:rFonts w:ascii="Cambria Math" w:hAnsi="Cambria Math" w:eastAsiaTheme="minorEastAsia"/>
                                    <w:color w:val="000000" w:themeColor="text1"/>
                                    <w:kern w:val="24"/>
                                    <w:szCs w:val="21"/>
                                    <w14:textFill>
                                      <w14:solidFill>
                                        <w14:schemeClr w14:val="tx1"/>
                                      </w14:solidFill>
                                    </w14:textFill>
                                  </w:rPr>
                                  <m:t>i</m:t>
                                </m:r>
                                <m:ctrlPr>
                                  <w:rPr>
                                    <w:rFonts w:ascii="Cambria Math" w:hAnsi="Cambria Math" w:eastAsiaTheme="minorEastAsia"/>
                                    <w:i/>
                                    <w:color w:val="000000" w:themeColor="text1"/>
                                    <w:kern w:val="24"/>
                                    <w:szCs w:val="21"/>
                                    <w14:textFill>
                                      <w14:solidFill>
                                        <w14:schemeClr w14:val="tx1"/>
                                      </w14:solidFill>
                                    </w14:textFill>
                                  </w:rPr>
                                </m:ctrlPr>
                              </m:sub>
                            </m:sSub>
                          </m:oMath>
                        </m:oMathPara>
                      </w:p>
                    </w:txbxContent>
                  </v:textbox>
                </v:shape>
              </v:group>
            </w:pict>
          </mc:Fallback>
        </mc:AlternateContent>
      </w:r>
    </w:p>
    <w:p>
      <w:pPr>
        <w:ind w:firstLine="420"/>
        <w:rPr>
          <w:rFonts w:cs="宋体"/>
          <w:kern w:val="0"/>
          <w:szCs w:val="21"/>
        </w:rPr>
      </w:pPr>
    </w:p>
    <w:p>
      <w:pPr>
        <w:ind w:firstLine="0" w:firstLineChars="0"/>
        <w:jc w:val="center"/>
      </w:pPr>
    </w:p>
    <w:p>
      <w:pPr>
        <w:ind w:firstLine="420"/>
      </w:pPr>
    </w:p>
    <w:p>
      <w:pPr>
        <w:spacing w:line="312" w:lineRule="auto"/>
        <w:ind w:firstLine="420" w:firstLineChars="0"/>
      </w:pPr>
    </w:p>
    <w:p>
      <w:pPr>
        <w:ind w:firstLine="0" w:firstLineChars="0"/>
        <w:jc w:val="center"/>
        <w:rPr>
          <w:sz w:val="18"/>
          <w:szCs w:val="18"/>
        </w:rPr>
      </w:pPr>
      <w:r>
        <w:rPr>
          <w:rFonts w:hint="eastAsia"/>
          <w:sz w:val="18"/>
          <w:szCs w:val="18"/>
        </w:rPr>
        <w:t>图</w:t>
      </w:r>
      <w:ins w:id="905" w:author="cmcc" w:date="2024-02-01T11:11:47Z">
        <w:r>
          <w:rPr>
            <w:rFonts w:hint="eastAsia"/>
            <w:sz w:val="18"/>
            <w:szCs w:val="18"/>
            <w:lang w:val="en-US" w:eastAsia="zh-CN"/>
          </w:rPr>
          <w:t>4</w:t>
        </w:r>
      </w:ins>
      <w:del w:id="906" w:author="cmcc" w:date="2024-02-01T10:47:44Z">
        <w:r>
          <w:rPr>
            <w:rFonts w:hint="eastAsia"/>
            <w:sz w:val="18"/>
            <w:szCs w:val="18"/>
          </w:rPr>
          <w:delText>3</w:delText>
        </w:r>
      </w:del>
      <w:r>
        <w:rPr>
          <w:rFonts w:hint="eastAsia"/>
          <w:sz w:val="18"/>
          <w:szCs w:val="18"/>
        </w:rPr>
        <w:t>：线性组网场景下的射线干扰模式</w:t>
      </w:r>
    </w:p>
    <w:p>
      <w:pPr>
        <w:spacing w:line="312" w:lineRule="auto"/>
        <w:ind w:firstLine="420" w:firstLineChars="0"/>
      </w:pPr>
      <w:r>
        <w:rPr>
          <w:rFonts w:hint="eastAsia"/>
        </w:rPr>
        <w:t>线性组网场景下的低空干扰模型基于以下假设：在以下假设条件下，低空干扰模型如公式</w:t>
      </w:r>
      <w:r>
        <w:t>4</w:t>
      </w:r>
      <w:r>
        <w:rPr>
          <w:rFonts w:hint="eastAsia"/>
        </w:rPr>
        <w:t>所示。</w:t>
      </w:r>
    </w:p>
    <w:p>
      <w:pPr>
        <w:spacing w:line="312" w:lineRule="auto"/>
        <w:ind w:firstLine="420" w:firstLineChars="0"/>
        <w:rPr>
          <w:bCs/>
          <w:szCs w:val="21"/>
        </w:rPr>
      </w:pPr>
      <w:r>
        <w:rPr>
          <w:rFonts w:hint="eastAsia"/>
          <w:bCs/>
          <w:szCs w:val="21"/>
        </w:rPr>
        <w:t>假设1：波束以射线的方式发送[18]，线性组网场景下不同基站的两条波束在同一垂直平面内的交点不为空，有交点才有干扰。</w:t>
      </w:r>
    </w:p>
    <w:p>
      <w:pPr>
        <w:spacing w:line="312" w:lineRule="auto"/>
        <w:ind w:firstLine="420" w:firstLineChars="0"/>
        <w:rPr>
          <w:bCs/>
          <w:szCs w:val="21"/>
        </w:rPr>
      </w:pPr>
      <w:r>
        <w:rPr>
          <w:rFonts w:hint="eastAsia"/>
          <w:bCs/>
          <w:szCs w:val="21"/>
        </w:rPr>
        <w:t>假设2：所有基站的发射功率、天线增益、其他损益相同，且为一个固定值。</w:t>
      </w:r>
    </w:p>
    <w:p>
      <w:pPr>
        <w:spacing w:line="312" w:lineRule="auto"/>
        <w:ind w:firstLine="420" w:firstLineChars="0"/>
      </w:pPr>
      <w:r>
        <w:rPr>
          <w:rFonts w:hint="eastAsia"/>
          <w:bCs/>
          <w:szCs w:val="21"/>
        </w:rPr>
        <w:t>设P为基站发射功率，A为基站天线增益，O为其他损耗，O包括穿透损耗、阴影衰落、线路损耗等。PL（pathloss）为满足低空场景的路损模型，采用3GPP TS38.901 [19]中的自由空间LOS径场景下路损模型，PL=28+22log</w:t>
      </w:r>
      <w:r>
        <w:rPr>
          <w:rFonts w:hint="eastAsia"/>
          <w:bCs/>
          <w:szCs w:val="21"/>
          <w:vertAlign w:val="subscript"/>
        </w:rPr>
        <w:t>10</w:t>
      </w:r>
      <w:r>
        <w:rPr>
          <w:rFonts w:hint="eastAsia"/>
          <w:bCs/>
          <w:szCs w:val="21"/>
        </w:rPr>
        <w:t>d+20log</w:t>
      </w:r>
      <w:r>
        <w:rPr>
          <w:rFonts w:hint="eastAsia"/>
          <w:bCs/>
          <w:szCs w:val="21"/>
          <w:vertAlign w:val="subscript"/>
        </w:rPr>
        <w:t>10</w:t>
      </w:r>
      <m:oMath>
        <m:sSub>
          <m:sSubPr>
            <m:ctrlPr>
              <w:rPr>
                <w:rFonts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f</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c</m:t>
            </m:r>
            <m:ctrlPr>
              <w:rPr>
                <w:rFonts w:ascii="Cambria Math" w:hAnsi="Cambria Math"/>
                <w:i/>
                <w:color w:val="000000" w:themeColor="text1"/>
                <w:kern w:val="24"/>
                <w:szCs w:val="21"/>
                <w14:textFill>
                  <w14:solidFill>
                    <w14:schemeClr w14:val="tx1"/>
                  </w14:solidFill>
                </w14:textFill>
              </w:rPr>
            </m:ctrlPr>
          </m:sub>
        </m:sSub>
      </m:oMath>
      <w:r>
        <w:rPr>
          <w:rFonts w:hint="eastAsia"/>
          <w:bCs/>
          <w:szCs w:val="21"/>
        </w:rPr>
        <w:t>（其中，</w:t>
      </w:r>
      <m:oMath>
        <m:sSub>
          <m:sSubPr>
            <m:ctrlPr>
              <w:rPr>
                <w:rFonts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f</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c</m:t>
            </m:r>
            <m:ctrlPr>
              <w:rPr>
                <w:rFonts w:ascii="Cambria Math" w:hAnsi="Cambria Math"/>
                <w:i/>
                <w:color w:val="000000" w:themeColor="text1"/>
                <w:kern w:val="24"/>
                <w:szCs w:val="21"/>
                <w14:textFill>
                  <w14:solidFill>
                    <w14:schemeClr w14:val="tx1"/>
                  </w14:solidFill>
                </w14:textFill>
              </w:rPr>
            </m:ctrlPr>
          </m:sub>
        </m:sSub>
      </m:oMath>
      <w:r>
        <w:rPr>
          <w:rFonts w:hint="eastAsia"/>
          <w:bCs/>
          <w:szCs w:val="21"/>
        </w:rPr>
        <w:t>为中心频点单位为GHz，本次分析中假定</w:t>
      </w:r>
      <m:oMath>
        <m:sSub>
          <m:sSubPr>
            <m:ctrlPr>
              <w:rPr>
                <w:rFonts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f</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c</m:t>
            </m:r>
            <m:ctrlPr>
              <w:rPr>
                <w:rFonts w:ascii="Cambria Math" w:hAnsi="Cambria Math"/>
                <w:i/>
                <w:color w:val="000000" w:themeColor="text1"/>
                <w:kern w:val="24"/>
                <w:szCs w:val="21"/>
                <w14:textFill>
                  <w14:solidFill>
                    <w14:schemeClr w14:val="tx1"/>
                  </w14:solidFill>
                </w14:textFill>
              </w:rPr>
            </m:ctrlPr>
          </m:sub>
        </m:sSub>
      </m:oMath>
      <w:r>
        <w:rPr>
          <w:rFonts w:hint="eastAsia"/>
          <w:bCs/>
          <w:szCs w:val="21"/>
        </w:rPr>
        <w:t>为4.9GHz，d为距离单位为米，PL为路径损耗单位为dB），则处于射线相交点的用户受到的干扰大小如下公式1所示：</w:t>
      </w:r>
    </w:p>
    <w:p>
      <w:pPr>
        <w:ind w:firstLine="420"/>
        <w:jc w:val="center"/>
      </w:pPr>
      <w:r>
        <mc:AlternateContent>
          <mc:Choice Requires="wps">
            <w:drawing>
              <wp:anchor distT="0" distB="0" distL="114300" distR="114300" simplePos="0" relativeHeight="251659264" behindDoc="0" locked="0" layoutInCell="1" allowOverlap="1">
                <wp:simplePos x="0" y="0"/>
                <wp:positionH relativeFrom="column">
                  <wp:posOffset>243840</wp:posOffset>
                </wp:positionH>
                <wp:positionV relativeFrom="paragraph">
                  <wp:posOffset>19685</wp:posOffset>
                </wp:positionV>
                <wp:extent cx="3967480" cy="1993265"/>
                <wp:effectExtent l="0" t="0" r="0" b="0"/>
                <wp:wrapNone/>
                <wp:docPr id="12" name="文本框 11"/>
                <wp:cNvGraphicFramePr/>
                <a:graphic xmlns:a="http://schemas.openxmlformats.org/drawingml/2006/main">
                  <a:graphicData uri="http://schemas.microsoft.com/office/word/2010/wordprocessingShape">
                    <wps:wsp>
                      <wps:cNvSpPr txBox="1"/>
                      <wps:spPr>
                        <a:xfrm>
                          <a:off x="6121410" y="1760772"/>
                          <a:ext cx="3967561" cy="1993559"/>
                        </a:xfrm>
                        <a:prstGeom prst="rect">
                          <a:avLst/>
                        </a:prstGeom>
                        <a:noFill/>
                        <a:ln>
                          <a:noFill/>
                        </a:ln>
                        <a:effectLst/>
                      </wps:spPr>
                      <wps:txbx>
                        <w:txbxContent>
                          <w:p>
                            <w:pPr>
                              <w:pStyle w:val="25"/>
                              <w:ind w:firstLine="420"/>
                              <w:jc w:val="both"/>
                              <w:rPr>
                                <w:szCs w:val="21"/>
                              </w:rPr>
                            </w:pPr>
                            <w:r>
                              <w:rPr>
                                <w:rFonts w:asciiTheme="minorHAnsi" w:hAnsiTheme="minorBidi" w:eastAsiaTheme="minorEastAsia"/>
                                <w:color w:val="000000" w:themeColor="text1"/>
                                <w:kern w:val="24"/>
                                <w:szCs w:val="21"/>
                                <w14:textFill>
                                  <w14:solidFill>
                                    <w14:schemeClr w14:val="tx1"/>
                                  </w14:solidFill>
                                </w14:textFill>
                              </w:rPr>
                              <w:t>I=</w:t>
                            </w:r>
                            <m:oMath>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b>
                                    <m:sSubPr>
                                      <m:ctrlPr>
                                        <w:rPr>
                                          <w:rFonts w:ascii="Cambria Math" w:hAnsi="Cambria Math"/>
                                          <w:i/>
                                          <w:kern w:val="24"/>
                                          <w:szCs w:val="21"/>
                                        </w:rPr>
                                      </m:ctrlPr>
                                    </m:sSubPr>
                                    <m:e>
                                      <m:r>
                                        <m:rPr/>
                                        <w:rPr>
                                          <w:rFonts w:ascii="Cambria Math" w:hAnsiTheme="minorBidi" w:eastAsiaTheme="minorEastAsia"/>
                                          <w:color w:val="000000" w:themeColor="text1"/>
                                          <w:kern w:val="24"/>
                                          <w:szCs w:val="21"/>
                                          <w14:textFill>
                                            <w14:solidFill>
                                              <w14:schemeClr w14:val="tx1"/>
                                            </w14:solidFill>
                                          </w14:textFill>
                                        </w:rPr>
                                        <m:t>P</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sSub>
                                    <m:sSubPr>
                                      <m:ctrlPr>
                                        <w:rPr>
                                          <w:rFonts w:ascii="Cambria Math" w:hAnsi="Cambria Math"/>
                                          <w:i/>
                                          <w:kern w:val="24"/>
                                          <w:szCs w:val="21"/>
                                        </w:rPr>
                                      </m:ctrlPr>
                                    </m:sSubPr>
                                    <m:e>
                                      <m:r>
                                        <m:rPr/>
                                        <w:rPr>
                                          <w:rFonts w:ascii="Cambria Math" w:hAnsiTheme="minorBidi" w:eastAsiaTheme="minorEastAsia"/>
                                          <w:color w:val="000000" w:themeColor="text1"/>
                                          <w:kern w:val="24"/>
                                          <w:szCs w:val="21"/>
                                          <w14:textFill>
                                            <w14:solidFill>
                                              <w14:schemeClr w14:val="tx1"/>
                                            </w14:solidFill>
                                          </w14:textFill>
                                        </w:rPr>
                                        <m:t>PL</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sSub>
                                    <m:sSubPr>
                                      <m:ctrlPr>
                                        <w:rPr>
                                          <w:rFonts w:ascii="Cambria Math" w:hAnsi="Cambria Math"/>
                                          <w:i/>
                                          <w:kern w:val="24"/>
                                          <w:szCs w:val="21"/>
                                        </w:rPr>
                                      </m:ctrlPr>
                                    </m:sSubPr>
                                    <m:e>
                                      <m:r>
                                        <m:rPr/>
                                        <w:rPr>
                                          <w:rFonts w:ascii="Cambria Math" w:hAnsiTheme="minorBidi" w:eastAsiaTheme="minorEastAsia"/>
                                          <w:color w:val="000000" w:themeColor="text1"/>
                                          <w:kern w:val="24"/>
                                          <w:szCs w:val="21"/>
                                          <w14:textFill>
                                            <w14:solidFill>
                                              <w14:schemeClr w14:val="tx1"/>
                                            </w14:solidFill>
                                          </w14:textFill>
                                        </w:rPr>
                                        <m:t>A</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sSub>
                                    <m:sSubPr>
                                      <m:ctrlPr>
                                        <w:rPr>
                                          <w:rFonts w:ascii="Cambria Math" w:hAnsi="Cambria Math"/>
                                          <w:i/>
                                          <w:kern w:val="24"/>
                                          <w:szCs w:val="21"/>
                                        </w:rPr>
                                      </m:ctrlPr>
                                    </m:sSubPr>
                                    <m:e>
                                      <m:r>
                                        <m:rPr/>
                                        <w:rPr>
                                          <w:rFonts w:ascii="Cambria Math"/>
                                          <w:kern w:val="24"/>
                                          <w:szCs w:val="21"/>
                                        </w:rPr>
                                        <m:t>O</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ctrlPr>
                                    <w:rPr>
                                      <w:rFonts w:ascii="Cambria Math" w:hAnsi="Cambria Math"/>
                                      <w:i/>
                                      <w:kern w:val="24"/>
                                      <w:szCs w:val="21"/>
                                    </w:rPr>
                                  </m:ctrlPr>
                                </m:e>
                              </m:nary>
                            </m:oMath>
                          </w:p>
                          <w:p>
                            <w:pPr>
                              <w:pStyle w:val="25"/>
                              <w:ind w:firstLine="420"/>
                              <w:rPr>
                                <w:szCs w:val="21"/>
                              </w:rPr>
                            </w:pPr>
                            <w:r>
                              <w:rPr>
                                <w:rFonts w:asciiTheme="minorHAnsi" w:hAnsiTheme="minorBidi" w:eastAsiaTheme="minorEastAsia"/>
                                <w:color w:val="000000" w:themeColor="text1"/>
                                <w:kern w:val="24"/>
                                <w:szCs w:val="21"/>
                                <w14:textFill>
                                  <w14:solidFill>
                                    <w14:schemeClr w14:val="tx1"/>
                                  </w14:solidFill>
                                </w14:textFill>
                              </w:rPr>
                              <w:t>=</w:t>
                            </w:r>
                            <m:oMath>
                              <m:r>
                                <m:rPr/>
                                <w:rPr>
                                  <w:rFonts w:ascii="Cambria Math" w:eastAsiaTheme="minorEastAsia"/>
                                  <w:kern w:val="24"/>
                                  <w:szCs w:val="21"/>
                                </w:rPr>
                                <m:t>PAO</m:t>
                              </m:r>
                            </m:oMath>
                            <w:r>
                              <w:rPr>
                                <w:rFonts w:asciiTheme="minorHAnsi" w:hAnsiTheme="minorBidi" w:eastAsiaTheme="minorEastAsia"/>
                                <w:color w:val="000000" w:themeColor="text1"/>
                                <w:kern w:val="24"/>
                                <w:szCs w:val="21"/>
                                <w14:textFill>
                                  <w14:solidFill>
                                    <w14:schemeClr w14:val="tx1"/>
                                  </w14:solidFill>
                                </w14:textFill>
                              </w:rPr>
                              <w:t>*</w:t>
                            </w:r>
                            <m:oMath>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b>
                                    <m:sSubPr>
                                      <m:ctrlPr>
                                        <w:rPr>
                                          <w:rFonts w:ascii="Cambria Math" w:hAnsi="Cambria Math"/>
                                          <w:i/>
                                          <w:kern w:val="24"/>
                                          <w:szCs w:val="21"/>
                                        </w:rPr>
                                      </m:ctrlPr>
                                    </m:sSubPr>
                                    <m:e>
                                      <m:r>
                                        <m:rPr/>
                                        <w:rPr>
                                          <w:rFonts w:ascii="Cambria Math" w:hAnsiTheme="minorBidi" w:eastAsiaTheme="minorEastAsia"/>
                                          <w:color w:val="000000" w:themeColor="text1"/>
                                          <w:kern w:val="24"/>
                                          <w:szCs w:val="21"/>
                                          <w14:textFill>
                                            <w14:solidFill>
                                              <w14:schemeClr w14:val="tx1"/>
                                            </w14:solidFill>
                                          </w14:textFill>
                                        </w:rPr>
                                        <m:t>PL</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ctrlPr>
                                    <w:rPr>
                                      <w:rFonts w:ascii="Cambria Math" w:hAnsi="Cambria Math"/>
                                      <w:i/>
                                      <w:kern w:val="24"/>
                                      <w:szCs w:val="21"/>
                                    </w:rPr>
                                  </m:ctrlPr>
                                </m:e>
                              </m:nary>
                            </m:oMath>
                          </w:p>
                          <w:p>
                            <w:pPr>
                              <w:pStyle w:val="25"/>
                              <w:ind w:firstLine="420"/>
                              <w:rPr>
                                <w:kern w:val="24"/>
                                <w:szCs w:val="21"/>
                              </w:rPr>
                            </w:pPr>
                            <w:r>
                              <w:rPr>
                                <w:rFonts w:asciiTheme="minorHAnsi" w:hAnsiTheme="minorBidi" w:eastAsiaTheme="minorEastAsia"/>
                                <w:color w:val="000000" w:themeColor="text1"/>
                                <w:kern w:val="24"/>
                                <w:szCs w:val="21"/>
                                <w14:textFill>
                                  <w14:solidFill>
                                    <w14:schemeClr w14:val="tx1"/>
                                  </w14:solidFill>
                                </w14:textFill>
                              </w:rPr>
                              <w:t>= PA</w:t>
                            </w:r>
                            <w:r>
                              <w:rPr>
                                <w:rFonts w:hint="eastAsia" w:asciiTheme="minorHAnsi" w:hAnsiTheme="minorBidi" w:eastAsiaTheme="minorEastAsia"/>
                                <w:color w:val="000000" w:themeColor="text1"/>
                                <w:kern w:val="24"/>
                                <w:szCs w:val="21"/>
                                <w14:textFill>
                                  <w14:solidFill>
                                    <w14:schemeClr w14:val="tx1"/>
                                  </w14:solidFill>
                                </w14:textFill>
                              </w:rPr>
                              <w:t>O</w:t>
                            </w:r>
                            <m:oMath>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r>
                                    <m:rPr/>
                                    <w:rPr>
                                      <w:rFonts w:ascii="Cambria Math"/>
                                      <w:kern w:val="24"/>
                                      <w:szCs w:val="21"/>
                                    </w:rPr>
                                    <m:t>B</m:t>
                                  </m:r>
                                  <m:r>
                                    <m:rPr/>
                                    <w:rPr>
                                      <w:rFonts w:ascii="Cambria Math" w:hAnsiTheme="minorBidi" w:eastAsiaTheme="minorEastAsia"/>
                                      <w:color w:val="000000" w:themeColor="text1"/>
                                      <w:kern w:val="24"/>
                                      <w:szCs w:val="21"/>
                                      <w14:textFill>
                                        <w14:solidFill>
                                          <w14:schemeClr w14:val="tx1"/>
                                        </w14:solidFill>
                                      </w14:textFill>
                                    </w:rPr>
                                    <m:t>∗C∗D</m:t>
                                  </m:r>
                                  <m:ctrlPr>
                                    <w:rPr>
                                      <w:rFonts w:ascii="Cambria Math" w:hAnsi="Cambria Math"/>
                                      <w:i/>
                                      <w:kern w:val="24"/>
                                      <w:szCs w:val="21"/>
                                    </w:rPr>
                                  </m:ctrlPr>
                                </m:e>
                              </m:nary>
                            </m:oMath>
                          </w:p>
                          <w:p>
                            <w:pPr>
                              <w:pStyle w:val="25"/>
                              <w:ind w:firstLine="420"/>
                              <w:rPr>
                                <w:szCs w:val="21"/>
                              </w:rPr>
                            </w:pPr>
                            <w:r>
                              <w:rPr>
                                <w:rFonts w:asciiTheme="minorHAnsi" w:hAnsiTheme="minorBidi" w:eastAsiaTheme="minorEastAsia"/>
                                <w:color w:val="000000" w:themeColor="text1"/>
                                <w:kern w:val="24"/>
                                <w:szCs w:val="21"/>
                                <w14:textFill>
                                  <w14:solidFill>
                                    <w14:schemeClr w14:val="tx1"/>
                                  </w14:solidFill>
                                </w14:textFill>
                              </w:rPr>
                              <w:t xml:space="preserve">= </w:t>
                            </w:r>
                            <m:oMath>
                              <m:r>
                                <m:rPr/>
                                <w:rPr>
                                  <w:rFonts w:ascii="Cambria Math" w:hAnsiTheme="minorBidi" w:eastAsiaTheme="minorEastAsia"/>
                                  <w:color w:val="000000" w:themeColor="text1"/>
                                  <w:kern w:val="24"/>
                                  <w:szCs w:val="21"/>
                                  <w14:textFill>
                                    <w14:solidFill>
                                      <w14:schemeClr w14:val="tx1"/>
                                    </w14:solidFill>
                                  </w14:textFill>
                                </w:rPr>
                                <m:t> </m:t>
                              </m:r>
                              <m:r>
                                <m:rPr>
                                  <m:sty m:val="p"/>
                                </m:rPr>
                                <w:rPr>
                                  <w:rFonts w:asciiTheme="minorHAnsi" w:hAnsiTheme="minorBidi" w:eastAsiaTheme="minorEastAsia"/>
                                  <w:color w:val="000000" w:themeColor="text1"/>
                                  <w:kern w:val="24"/>
                                  <w:szCs w:val="21"/>
                                  <w14:textFill>
                                    <w14:solidFill>
                                      <w14:schemeClr w14:val="tx1"/>
                                    </w14:solidFill>
                                  </w14:textFill>
                                </w:rPr>
                                <m:t>PA</m:t>
                              </m:r>
                              <m:r>
                                <m:rPr>
                                  <m:sty m:val="p"/>
                                </m:rPr>
                                <w:rPr>
                                  <w:rFonts w:hint="eastAsia" w:asciiTheme="minorHAnsi" w:hAnsiTheme="minorBidi" w:eastAsiaTheme="minorEastAsia"/>
                                  <w:color w:val="000000" w:themeColor="text1"/>
                                  <w:kern w:val="24"/>
                                  <w:szCs w:val="21"/>
                                  <w14:textFill>
                                    <w14:solidFill>
                                      <w14:schemeClr w14:val="tx1"/>
                                    </w14:solidFill>
                                  </w14:textFill>
                                </w:rPr>
                                <m:t>OBD</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dis</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w:r>
                              <w:rPr>
                                <w:rFonts w:hint="eastAsia"/>
                                <w:kern w:val="24"/>
                                <w:szCs w:val="21"/>
                              </w:rPr>
                              <w:t xml:space="preserve">  </w:t>
                            </w:r>
                            <w:r>
                              <w:rPr>
                                <w:rFonts w:hint="eastAsia" w:hAnsi="Cambria Math" w:cs="Times New Roman"/>
                                <w:kern w:val="2"/>
                              </w:rPr>
                              <w:t>(公式1)</w:t>
                            </w:r>
                          </w:p>
                        </w:txbxContent>
                      </wps:txbx>
                      <wps:bodyPr wrap="none" lIns="0" tIns="0" rIns="0" bIns="0" rtlCol="0">
                        <a:spAutoFit/>
                      </wps:bodyPr>
                    </wps:wsp>
                  </a:graphicData>
                </a:graphic>
              </wp:anchor>
            </w:drawing>
          </mc:Choice>
          <mc:Fallback>
            <w:pict>
              <v:shape id="文本框 11" o:spid="_x0000_s1026" o:spt="202" type="#_x0000_t202" style="position:absolute;left:0pt;margin-left:19.2pt;margin-top:1.55pt;height:156.95pt;width:312.4pt;mso-wrap-style:none;z-index:251659264;mso-width-relative:page;mso-height-relative:page;" filled="f" stroked="f" coordsize="21600,21600" o:gfxdata="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6OZuY1AAAAAgBAAAPAAAA&#10;AAAAAAEAIAAAACIAAABkcnMvZG93bnJldi54bWxQSwECFAAUAAAACACHTuJAdx++0uABAAC0AwAA&#10;DgAAAAAAAAABACAAAAAjAQAAZHJzL2Uyb0RvYy54bWxQSwUGAAAAAAYABgBZAQAAdQUAAAAA&#10;">
                <v:fill on="f" focussize="0,0"/>
                <v:stroke on="f"/>
                <v:imagedata o:title=""/>
                <o:lock v:ext="edit" aspectratio="f"/>
                <v:textbox inset="0mm,0mm,0mm,0mm" style="mso-fit-shape-to-text:t;">
                  <w:txbxContent>
                    <w:p>
                      <w:pPr>
                        <w:pStyle w:val="25"/>
                        <w:ind w:firstLine="420"/>
                        <w:jc w:val="both"/>
                        <w:rPr>
                          <w:szCs w:val="21"/>
                        </w:rPr>
                      </w:pPr>
                      <w:r>
                        <w:rPr>
                          <w:rFonts w:asciiTheme="minorHAnsi" w:hAnsiTheme="minorBidi" w:eastAsiaTheme="minorEastAsia"/>
                          <w:color w:val="000000" w:themeColor="text1"/>
                          <w:kern w:val="24"/>
                          <w:szCs w:val="21"/>
                          <w14:textFill>
                            <w14:solidFill>
                              <w14:schemeClr w14:val="tx1"/>
                            </w14:solidFill>
                          </w14:textFill>
                        </w:rPr>
                        <w:t>I=</w:t>
                      </w:r>
                      <m:oMath>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b>
                              <m:sSubPr>
                                <m:ctrlPr>
                                  <w:rPr>
                                    <w:rFonts w:ascii="Cambria Math" w:hAnsi="Cambria Math"/>
                                    <w:i/>
                                    <w:kern w:val="24"/>
                                    <w:szCs w:val="21"/>
                                  </w:rPr>
                                </m:ctrlPr>
                              </m:sSubPr>
                              <m:e>
                                <m:r>
                                  <m:rPr/>
                                  <w:rPr>
                                    <w:rFonts w:ascii="Cambria Math" w:hAnsiTheme="minorBidi" w:eastAsiaTheme="minorEastAsia"/>
                                    <w:color w:val="000000" w:themeColor="text1"/>
                                    <w:kern w:val="24"/>
                                    <w:szCs w:val="21"/>
                                    <w14:textFill>
                                      <w14:solidFill>
                                        <w14:schemeClr w14:val="tx1"/>
                                      </w14:solidFill>
                                    </w14:textFill>
                                  </w:rPr>
                                  <m:t>P</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sSub>
                              <m:sSubPr>
                                <m:ctrlPr>
                                  <w:rPr>
                                    <w:rFonts w:ascii="Cambria Math" w:hAnsi="Cambria Math"/>
                                    <w:i/>
                                    <w:kern w:val="24"/>
                                    <w:szCs w:val="21"/>
                                  </w:rPr>
                                </m:ctrlPr>
                              </m:sSubPr>
                              <m:e>
                                <m:r>
                                  <m:rPr/>
                                  <w:rPr>
                                    <w:rFonts w:ascii="Cambria Math" w:hAnsiTheme="minorBidi" w:eastAsiaTheme="minorEastAsia"/>
                                    <w:color w:val="000000" w:themeColor="text1"/>
                                    <w:kern w:val="24"/>
                                    <w:szCs w:val="21"/>
                                    <w14:textFill>
                                      <w14:solidFill>
                                        <w14:schemeClr w14:val="tx1"/>
                                      </w14:solidFill>
                                    </w14:textFill>
                                  </w:rPr>
                                  <m:t>PL</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sSub>
                              <m:sSubPr>
                                <m:ctrlPr>
                                  <w:rPr>
                                    <w:rFonts w:ascii="Cambria Math" w:hAnsi="Cambria Math"/>
                                    <w:i/>
                                    <w:kern w:val="24"/>
                                    <w:szCs w:val="21"/>
                                  </w:rPr>
                                </m:ctrlPr>
                              </m:sSubPr>
                              <m:e>
                                <m:r>
                                  <m:rPr/>
                                  <w:rPr>
                                    <w:rFonts w:ascii="Cambria Math" w:hAnsiTheme="minorBidi" w:eastAsiaTheme="minorEastAsia"/>
                                    <w:color w:val="000000" w:themeColor="text1"/>
                                    <w:kern w:val="24"/>
                                    <w:szCs w:val="21"/>
                                    <w14:textFill>
                                      <w14:solidFill>
                                        <w14:schemeClr w14:val="tx1"/>
                                      </w14:solidFill>
                                    </w14:textFill>
                                  </w:rPr>
                                  <m:t>A</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sSub>
                              <m:sSubPr>
                                <m:ctrlPr>
                                  <w:rPr>
                                    <w:rFonts w:ascii="Cambria Math" w:hAnsi="Cambria Math"/>
                                    <w:i/>
                                    <w:kern w:val="24"/>
                                    <w:szCs w:val="21"/>
                                  </w:rPr>
                                </m:ctrlPr>
                              </m:sSubPr>
                              <m:e>
                                <m:r>
                                  <m:rPr/>
                                  <w:rPr>
                                    <w:rFonts w:ascii="Cambria Math"/>
                                    <w:kern w:val="24"/>
                                    <w:szCs w:val="21"/>
                                  </w:rPr>
                                  <m:t>O</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ctrlPr>
                              <w:rPr>
                                <w:rFonts w:ascii="Cambria Math" w:hAnsi="Cambria Math"/>
                                <w:i/>
                                <w:kern w:val="24"/>
                                <w:szCs w:val="21"/>
                              </w:rPr>
                            </m:ctrlPr>
                          </m:e>
                        </m:nary>
                      </m:oMath>
                    </w:p>
                    <w:p>
                      <w:pPr>
                        <w:pStyle w:val="25"/>
                        <w:ind w:firstLine="420"/>
                        <w:rPr>
                          <w:szCs w:val="21"/>
                        </w:rPr>
                      </w:pPr>
                      <w:r>
                        <w:rPr>
                          <w:rFonts w:asciiTheme="minorHAnsi" w:hAnsiTheme="minorBidi" w:eastAsiaTheme="minorEastAsia"/>
                          <w:color w:val="000000" w:themeColor="text1"/>
                          <w:kern w:val="24"/>
                          <w:szCs w:val="21"/>
                          <w14:textFill>
                            <w14:solidFill>
                              <w14:schemeClr w14:val="tx1"/>
                            </w14:solidFill>
                          </w14:textFill>
                        </w:rPr>
                        <w:t>=</w:t>
                      </w:r>
                      <m:oMath>
                        <m:r>
                          <m:rPr/>
                          <w:rPr>
                            <w:rFonts w:ascii="Cambria Math" w:eastAsiaTheme="minorEastAsia"/>
                            <w:kern w:val="24"/>
                            <w:szCs w:val="21"/>
                          </w:rPr>
                          <m:t>PAO</m:t>
                        </m:r>
                      </m:oMath>
                      <w:r>
                        <w:rPr>
                          <w:rFonts w:asciiTheme="minorHAnsi" w:hAnsiTheme="minorBidi" w:eastAsiaTheme="minorEastAsia"/>
                          <w:color w:val="000000" w:themeColor="text1"/>
                          <w:kern w:val="24"/>
                          <w:szCs w:val="21"/>
                          <w14:textFill>
                            <w14:solidFill>
                              <w14:schemeClr w14:val="tx1"/>
                            </w14:solidFill>
                          </w14:textFill>
                        </w:rPr>
                        <w:t>*</w:t>
                      </w:r>
                      <m:oMath>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b>
                              <m:sSubPr>
                                <m:ctrlPr>
                                  <w:rPr>
                                    <w:rFonts w:ascii="Cambria Math" w:hAnsi="Cambria Math"/>
                                    <w:i/>
                                    <w:kern w:val="24"/>
                                    <w:szCs w:val="21"/>
                                  </w:rPr>
                                </m:ctrlPr>
                              </m:sSubPr>
                              <m:e>
                                <m:r>
                                  <m:rPr/>
                                  <w:rPr>
                                    <w:rFonts w:ascii="Cambria Math" w:hAnsiTheme="minorBidi" w:eastAsiaTheme="minorEastAsia"/>
                                    <w:color w:val="000000" w:themeColor="text1"/>
                                    <w:kern w:val="24"/>
                                    <w:szCs w:val="21"/>
                                    <w14:textFill>
                                      <w14:solidFill>
                                        <w14:schemeClr w14:val="tx1"/>
                                      </w14:solidFill>
                                    </w14:textFill>
                                  </w:rPr>
                                  <m:t>PL</m:t>
                                </m:r>
                                <m:ctrlPr>
                                  <w:rPr>
                                    <w:rFonts w:ascii="Cambria Math" w:hAnsi="Cambria Math"/>
                                    <w:i/>
                                    <w:kern w:val="24"/>
                                    <w:szCs w:val="21"/>
                                  </w:rPr>
                                </m:ctrlPr>
                              </m:e>
                              <m:sub>
                                <m:r>
                                  <m:rPr/>
                                  <w:rPr>
                                    <w:rFonts w:ascii="Cambria Math" w:hAnsiTheme="minorBidi" w:eastAsiaTheme="minorEastAsia"/>
                                    <w:color w:val="000000" w:themeColor="text1"/>
                                    <w:kern w:val="24"/>
                                    <w:szCs w:val="21"/>
                                    <w14:textFill>
                                      <w14:solidFill>
                                        <w14:schemeClr w14:val="tx1"/>
                                      </w14:solidFill>
                                    </w14:textFill>
                                  </w:rPr>
                                  <m:t>i</m:t>
                                </m:r>
                                <m:ctrlPr>
                                  <w:rPr>
                                    <w:rFonts w:ascii="Cambria Math" w:hAnsi="Cambria Math"/>
                                    <w:i/>
                                    <w:kern w:val="24"/>
                                    <w:szCs w:val="21"/>
                                  </w:rPr>
                                </m:ctrlPr>
                              </m:sub>
                            </m:sSub>
                            <m:ctrlPr>
                              <w:rPr>
                                <w:rFonts w:ascii="Cambria Math" w:hAnsi="Cambria Math"/>
                                <w:i/>
                                <w:kern w:val="24"/>
                                <w:szCs w:val="21"/>
                              </w:rPr>
                            </m:ctrlPr>
                          </m:e>
                        </m:nary>
                      </m:oMath>
                    </w:p>
                    <w:p>
                      <w:pPr>
                        <w:pStyle w:val="25"/>
                        <w:ind w:firstLine="420"/>
                        <w:rPr>
                          <w:kern w:val="24"/>
                          <w:szCs w:val="21"/>
                        </w:rPr>
                      </w:pPr>
                      <w:r>
                        <w:rPr>
                          <w:rFonts w:asciiTheme="minorHAnsi" w:hAnsiTheme="minorBidi" w:eastAsiaTheme="minorEastAsia"/>
                          <w:color w:val="000000" w:themeColor="text1"/>
                          <w:kern w:val="24"/>
                          <w:szCs w:val="21"/>
                          <w14:textFill>
                            <w14:solidFill>
                              <w14:schemeClr w14:val="tx1"/>
                            </w14:solidFill>
                          </w14:textFill>
                        </w:rPr>
                        <w:t>= PA</w:t>
                      </w:r>
                      <w:r>
                        <w:rPr>
                          <w:rFonts w:hint="eastAsia" w:asciiTheme="minorHAnsi" w:hAnsiTheme="minorBidi" w:eastAsiaTheme="minorEastAsia"/>
                          <w:color w:val="000000" w:themeColor="text1"/>
                          <w:kern w:val="24"/>
                          <w:szCs w:val="21"/>
                          <w14:textFill>
                            <w14:solidFill>
                              <w14:schemeClr w14:val="tx1"/>
                            </w14:solidFill>
                          </w14:textFill>
                        </w:rPr>
                        <w:t>O</w:t>
                      </w:r>
                      <m:oMath>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r>
                              <m:rPr/>
                              <w:rPr>
                                <w:rFonts w:ascii="Cambria Math"/>
                                <w:kern w:val="24"/>
                                <w:szCs w:val="21"/>
                              </w:rPr>
                              <m:t>B</m:t>
                            </m:r>
                            <m:r>
                              <m:rPr/>
                              <w:rPr>
                                <w:rFonts w:ascii="Cambria Math" w:hAnsiTheme="minorBidi" w:eastAsiaTheme="minorEastAsia"/>
                                <w:color w:val="000000" w:themeColor="text1"/>
                                <w:kern w:val="24"/>
                                <w:szCs w:val="21"/>
                                <w14:textFill>
                                  <w14:solidFill>
                                    <w14:schemeClr w14:val="tx1"/>
                                  </w14:solidFill>
                                </w14:textFill>
                              </w:rPr>
                              <m:t>∗C∗D</m:t>
                            </m:r>
                            <m:ctrlPr>
                              <w:rPr>
                                <w:rFonts w:ascii="Cambria Math" w:hAnsi="Cambria Math"/>
                                <w:i/>
                                <w:kern w:val="24"/>
                                <w:szCs w:val="21"/>
                              </w:rPr>
                            </m:ctrlPr>
                          </m:e>
                        </m:nary>
                      </m:oMath>
                    </w:p>
                    <w:p>
                      <w:pPr>
                        <w:pStyle w:val="25"/>
                        <w:ind w:firstLine="420"/>
                        <w:rPr>
                          <w:szCs w:val="21"/>
                        </w:rPr>
                      </w:pPr>
                      <w:r>
                        <w:rPr>
                          <w:rFonts w:asciiTheme="minorHAnsi" w:hAnsiTheme="minorBidi" w:eastAsiaTheme="minorEastAsia"/>
                          <w:color w:val="000000" w:themeColor="text1"/>
                          <w:kern w:val="24"/>
                          <w:szCs w:val="21"/>
                          <w14:textFill>
                            <w14:solidFill>
                              <w14:schemeClr w14:val="tx1"/>
                            </w14:solidFill>
                          </w14:textFill>
                        </w:rPr>
                        <w:t xml:space="preserve">= </w:t>
                      </w:r>
                      <m:oMath>
                        <m:r>
                          <m:rPr/>
                          <w:rPr>
                            <w:rFonts w:ascii="Cambria Math" w:hAnsiTheme="minorBidi" w:eastAsiaTheme="minorEastAsia"/>
                            <w:color w:val="000000" w:themeColor="text1"/>
                            <w:kern w:val="24"/>
                            <w:szCs w:val="21"/>
                            <w14:textFill>
                              <w14:solidFill>
                                <w14:schemeClr w14:val="tx1"/>
                              </w14:solidFill>
                            </w14:textFill>
                          </w:rPr>
                          <m:t> </m:t>
                        </m:r>
                        <m:r>
                          <m:rPr>
                            <m:sty m:val="p"/>
                          </m:rPr>
                          <w:rPr>
                            <w:rFonts w:asciiTheme="minorHAnsi" w:hAnsiTheme="minorBidi" w:eastAsiaTheme="minorEastAsia"/>
                            <w:color w:val="000000" w:themeColor="text1"/>
                            <w:kern w:val="24"/>
                            <w:szCs w:val="21"/>
                            <w14:textFill>
                              <w14:solidFill>
                                <w14:schemeClr w14:val="tx1"/>
                              </w14:solidFill>
                            </w14:textFill>
                          </w:rPr>
                          <m:t>PA</m:t>
                        </m:r>
                        <m:r>
                          <m:rPr>
                            <m:sty m:val="p"/>
                          </m:rPr>
                          <w:rPr>
                            <w:rFonts w:hint="eastAsia" w:asciiTheme="minorHAnsi" w:hAnsiTheme="minorBidi" w:eastAsiaTheme="minorEastAsia"/>
                            <w:color w:val="000000" w:themeColor="text1"/>
                            <w:kern w:val="24"/>
                            <w:szCs w:val="21"/>
                            <w14:textFill>
                              <w14:solidFill>
                                <w14:schemeClr w14:val="tx1"/>
                              </w14:solidFill>
                            </w14:textFill>
                          </w:rPr>
                          <m:t>OBD</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dis</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w:r>
                        <w:rPr>
                          <w:rFonts w:hint="eastAsia"/>
                          <w:kern w:val="24"/>
                          <w:szCs w:val="21"/>
                        </w:rPr>
                        <w:t xml:space="preserve">  </w:t>
                      </w:r>
                      <w:r>
                        <w:rPr>
                          <w:rFonts w:hint="eastAsia" w:hAnsi="Cambria Math" w:cs="Times New Roman"/>
                          <w:kern w:val="2"/>
                        </w:rPr>
                        <w:t>(公式1)</w:t>
                      </w:r>
                    </w:p>
                  </w:txbxContent>
                </v:textbox>
              </v:shape>
            </w:pict>
          </mc:Fallback>
        </mc:AlternateContent>
      </w:r>
    </w:p>
    <w:p>
      <w:pPr>
        <w:ind w:firstLine="420"/>
      </w:pPr>
    </w:p>
    <w:p>
      <w:pPr>
        <w:ind w:firstLine="420"/>
      </w:pPr>
    </w:p>
    <w:p>
      <w:pPr>
        <w:ind w:firstLine="420"/>
      </w:pPr>
    </w:p>
    <w:p>
      <w:pPr>
        <w:ind w:firstLine="420"/>
      </w:pPr>
    </w:p>
    <w:p>
      <w:pPr>
        <w:spacing w:line="312" w:lineRule="auto"/>
        <w:ind w:firstLine="420" w:firstLineChars="0"/>
      </w:pPr>
      <w:r>
        <w:rPr>
          <w:rFonts w:ascii="Cambria Math" w:hAnsi="Cambria Math"/>
          <w:i/>
          <w:color w:val="000000" w:themeColor="text1"/>
          <w:kern w:val="24"/>
          <w:szCs w:val="21"/>
          <w14:textFill>
            <w14:solidFill>
              <w14:schemeClr w14:val="tx1"/>
            </w14:solidFill>
          </w14:textFill>
        </w:rPr>
        <w:t xml:space="preserve"> </w:t>
      </w:r>
    </w:p>
    <w:p>
      <w:pPr>
        <w:spacing w:line="312" w:lineRule="auto"/>
        <w:ind w:firstLine="420" w:firstLineChars="0"/>
      </w:pPr>
    </w:p>
    <w:p>
      <w:pPr>
        <w:spacing w:line="312" w:lineRule="auto"/>
        <w:ind w:firstLine="420" w:firstLineChars="0"/>
        <w:rPr>
          <w:rFonts w:cs="宋体"/>
          <w:kern w:val="0"/>
          <w:szCs w:val="21"/>
        </w:rPr>
      </w:pPr>
      <m:oMath>
        <m:r>
          <m:rPr>
            <m:sty m:val="p"/>
          </m:rPr>
          <w:rPr>
            <w:rFonts w:hint="eastAsia" w:ascii="Cambria Math" w:hAnsi="Cambria Math" w:cs="宋体"/>
            <w:kern w:val="0"/>
            <w:szCs w:val="21"/>
          </w:rPr>
          <m:t>其中，B=</m:t>
        </m:r>
        <m:sSup>
          <m:sSupPr>
            <m:ctrlPr>
              <w:rPr>
                <w:rFonts w:hint="eastAsia" w:ascii="Cambria Math" w:hAnsi="Cambria Math" w:cs="宋体"/>
                <w:kern w:val="0"/>
                <w:szCs w:val="21"/>
              </w:rPr>
            </m:ctrlPr>
          </m:sSupPr>
          <m:e>
            <m:r>
              <m:rPr>
                <m:sty m:val="p"/>
              </m:rPr>
              <w:rPr>
                <w:rFonts w:hint="eastAsia" w:ascii="Cambria Math" w:hAnsi="Cambria Math" w:cs="宋体"/>
                <w:kern w:val="0"/>
                <w:szCs w:val="21"/>
              </w:rPr>
              <m:t>10</m:t>
            </m:r>
            <m:ctrlPr>
              <w:rPr>
                <w:rFonts w:hint="eastAsia" w:ascii="Cambria Math" w:hAnsi="Cambria Math" w:cs="宋体"/>
                <w:kern w:val="0"/>
                <w:szCs w:val="21"/>
              </w:rPr>
            </m:ctrlPr>
          </m:e>
          <m:sup>
            <m:r>
              <m:rPr>
                <m:sty m:val="p"/>
              </m:rPr>
              <w:rPr>
                <w:rFonts w:hint="eastAsia" w:ascii="Cambria Math" w:hAnsi="Cambria Math" w:cs="宋体"/>
                <w:kern w:val="0"/>
                <w:szCs w:val="21"/>
              </w:rPr>
              <m:t>−2.8</m:t>
            </m:r>
            <m:ctrlPr>
              <w:rPr>
                <w:rFonts w:hint="eastAsia" w:ascii="Cambria Math" w:hAnsi="Cambria Math" w:cs="宋体"/>
                <w:kern w:val="0"/>
                <w:szCs w:val="21"/>
              </w:rPr>
            </m:ctrlPr>
          </m:sup>
        </m:sSup>
        <m:r>
          <m:rPr>
            <m:sty m:val="p"/>
          </m:rPr>
          <w:rPr>
            <w:rFonts w:hint="eastAsia" w:ascii="Cambria Math" w:hAnsi="Cambria Math" w:cs="宋体"/>
            <w:kern w:val="0"/>
            <w:szCs w:val="21"/>
          </w:rPr>
          <m:t>，D=</m:t>
        </m:r>
        <m:sSup>
          <m:sSupPr>
            <m:ctrlPr>
              <w:rPr>
                <w:rFonts w:hint="eastAsia" w:ascii="Cambria Math" w:hAnsi="Cambria Math" w:cs="宋体"/>
                <w:kern w:val="0"/>
                <w:szCs w:val="21"/>
              </w:rPr>
            </m:ctrlPr>
          </m:sSupPr>
          <m:e>
            <m:r>
              <m:rPr>
                <m:sty m:val="p"/>
              </m:rPr>
              <w:rPr>
                <w:rFonts w:hint="eastAsia" w:ascii="Cambria Math" w:hAnsi="Cambria Math" w:cs="宋体"/>
                <w:kern w:val="0"/>
                <w:szCs w:val="21"/>
              </w:rPr>
              <m:t>10</m:t>
            </m:r>
            <m:ctrlPr>
              <w:rPr>
                <w:rFonts w:hint="eastAsia" w:ascii="Cambria Math" w:hAnsi="Cambria Math" w:cs="宋体"/>
                <w:kern w:val="0"/>
                <w:szCs w:val="21"/>
              </w:rPr>
            </m:ctrlPr>
          </m:e>
          <m:sup>
            <m:r>
              <m:rPr>
                <m:sty m:val="p"/>
              </m:rPr>
              <w:rPr>
                <w:rFonts w:hint="eastAsia" w:ascii="Cambria Math" w:hAnsi="Cambria Math" w:cs="宋体"/>
                <w:kern w:val="0"/>
                <w:szCs w:val="21"/>
              </w:rPr>
              <m:t>−2</m:t>
            </m:r>
            <m:sSub>
              <m:sSubPr>
                <m:ctrlPr>
                  <w:rPr>
                    <w:rFonts w:hint="eastAsia" w:ascii="Cambria Math" w:hAnsi="Cambria Math" w:cs="宋体"/>
                    <w:kern w:val="0"/>
                    <w:szCs w:val="21"/>
                  </w:rPr>
                </m:ctrlPr>
              </m:sSubPr>
              <m:e>
                <m:r>
                  <m:rPr>
                    <m:sty m:val="p"/>
                  </m:rPr>
                  <w:rPr>
                    <w:rFonts w:hint="eastAsia" w:ascii="Cambria Math" w:hAnsi="Cambria Math" w:cs="宋体"/>
                    <w:kern w:val="0"/>
                    <w:szCs w:val="21"/>
                  </w:rPr>
                  <m:t>log</m:t>
                </m:r>
                <m:ctrlPr>
                  <w:rPr>
                    <w:rFonts w:hint="eastAsia" w:ascii="Cambria Math" w:hAnsi="Cambria Math" w:cs="宋体"/>
                    <w:kern w:val="0"/>
                    <w:szCs w:val="21"/>
                  </w:rPr>
                </m:ctrlPr>
              </m:e>
              <m:sub>
                <m:r>
                  <m:rPr>
                    <m:sty m:val="p"/>
                  </m:rPr>
                  <w:rPr>
                    <w:rFonts w:hint="eastAsia" w:ascii="Cambria Math" w:hAnsi="Cambria Math" w:cs="宋体"/>
                    <w:kern w:val="0"/>
                    <w:szCs w:val="21"/>
                  </w:rPr>
                  <m:t>10</m:t>
                </m:r>
                <m:ctrlPr>
                  <w:rPr>
                    <w:rFonts w:hint="eastAsia" w:ascii="Cambria Math" w:hAnsi="Cambria Math" w:cs="宋体"/>
                    <w:kern w:val="0"/>
                    <w:szCs w:val="21"/>
                  </w:rPr>
                </m:ctrlPr>
              </m:sub>
            </m:sSub>
            <m:sSub>
              <m:sSubPr>
                <m:ctrlPr>
                  <w:rPr>
                    <w:rFonts w:hint="eastAsia" w:ascii="Cambria Math" w:hAnsi="Cambria Math" w:cs="宋体"/>
                    <w:kern w:val="0"/>
                    <w:szCs w:val="21"/>
                  </w:rPr>
                </m:ctrlPr>
              </m:sSubPr>
              <m:e>
                <m:r>
                  <m:rPr>
                    <m:sty m:val="p"/>
                  </m:rPr>
                  <w:rPr>
                    <w:rFonts w:hint="eastAsia" w:ascii="Cambria Math" w:hAnsi="Cambria Math" w:cs="宋体"/>
                    <w:kern w:val="0"/>
                    <w:szCs w:val="21"/>
                  </w:rPr>
                  <m:t>f</m:t>
                </m:r>
                <m:ctrlPr>
                  <w:rPr>
                    <w:rFonts w:hint="eastAsia" w:ascii="Cambria Math" w:hAnsi="Cambria Math" w:cs="宋体"/>
                    <w:kern w:val="0"/>
                    <w:szCs w:val="21"/>
                  </w:rPr>
                </m:ctrlPr>
              </m:e>
              <m:sub>
                <m:r>
                  <m:rPr>
                    <m:sty m:val="p"/>
                  </m:rPr>
                  <w:rPr>
                    <w:rFonts w:hint="eastAsia" w:ascii="Cambria Math" w:hAnsi="Cambria Math" w:cs="宋体"/>
                    <w:kern w:val="0"/>
                    <w:szCs w:val="21"/>
                  </w:rPr>
                  <m:t>c</m:t>
                </m:r>
                <m:ctrlPr>
                  <w:rPr>
                    <w:rFonts w:hint="eastAsia" w:ascii="Cambria Math" w:hAnsi="Cambria Math" w:cs="宋体"/>
                    <w:kern w:val="0"/>
                    <w:szCs w:val="21"/>
                  </w:rPr>
                </m:ctrlPr>
              </m:sub>
            </m:sSub>
            <m:ctrlPr>
              <w:rPr>
                <w:rFonts w:hint="eastAsia" w:ascii="Cambria Math" w:hAnsi="Cambria Math" w:cs="宋体"/>
                <w:kern w:val="0"/>
                <w:szCs w:val="21"/>
              </w:rPr>
            </m:ctrlPr>
          </m:sup>
        </m:sSup>
        <m:r>
          <m:rPr>
            <m:sty m:val="p"/>
          </m:rPr>
          <w:rPr>
            <w:rFonts w:hint="eastAsia" w:ascii="Cambria Math" w:hAnsi="Cambria Math" w:cs="宋体"/>
            <w:kern w:val="0"/>
            <w:szCs w:val="21"/>
          </w:rPr>
          <m:t>，C=</m:t>
        </m:r>
        <m:sSup>
          <m:sSupPr>
            <m:ctrlPr>
              <w:rPr>
                <w:rFonts w:hint="eastAsia" w:ascii="Cambria Math" w:hAnsi="Cambria Math" w:cs="宋体"/>
                <w:kern w:val="0"/>
                <w:szCs w:val="21"/>
                <w:highlight w:val="none"/>
              </w:rPr>
            </m:ctrlPr>
          </m:sSupPr>
          <m:e>
            <m:r>
              <m:rPr>
                <m:sty m:val="p"/>
              </m:rPr>
              <w:rPr>
                <w:rFonts w:hint="eastAsia" w:ascii="DejaVu Math TeX Gyre" w:hAnsi="DejaVu Math TeX Gyre" w:cs="宋体"/>
                <w:kern w:val="0"/>
                <w:szCs w:val="21"/>
                <w:highlight w:val="none"/>
              </w:rPr>
              <m:t>10</m:t>
            </m:r>
            <m:ctrlPr>
              <w:rPr>
                <w:rFonts w:hint="eastAsia" w:ascii="Cambria Math" w:hAnsi="Cambria Math" w:cs="宋体"/>
                <w:kern w:val="0"/>
                <w:szCs w:val="21"/>
                <w:highlight w:val="none"/>
              </w:rPr>
            </m:ctrlPr>
          </m:e>
          <m:sup>
            <m:r>
              <m:rPr>
                <m:sty m:val="p"/>
              </m:rPr>
              <w:rPr>
                <w:rFonts w:hint="eastAsia" w:ascii="DejaVu Math TeX Gyre" w:hAnsi="DejaVu Math TeX Gyre" w:cs="宋体"/>
                <w:kern w:val="0"/>
                <w:szCs w:val="21"/>
                <w:highlight w:val="none"/>
              </w:rPr>
              <m:t>−2.2</m:t>
            </m:r>
            <m:sSub>
              <m:sSubPr>
                <m:ctrlPr>
                  <w:rPr>
                    <w:rFonts w:hint="eastAsia" w:ascii="Cambria Math" w:hAnsi="Cambria Math" w:cs="宋体"/>
                    <w:kern w:val="0"/>
                    <w:szCs w:val="21"/>
                    <w:highlight w:val="none"/>
                  </w:rPr>
                </m:ctrlPr>
              </m:sSubPr>
              <m:e>
                <m:r>
                  <m:rPr>
                    <m:sty m:val="p"/>
                  </m:rPr>
                  <w:rPr>
                    <w:rFonts w:hint="eastAsia" w:ascii="DejaVu Math TeX Gyre" w:hAnsi="DejaVu Math TeX Gyre" w:cs="宋体"/>
                    <w:kern w:val="0"/>
                    <w:szCs w:val="21"/>
                    <w:highlight w:val="none"/>
                  </w:rPr>
                  <m:t>log</m:t>
                </m:r>
                <m:ctrlPr>
                  <w:rPr>
                    <w:rFonts w:hint="eastAsia" w:ascii="Cambria Math" w:hAnsi="Cambria Math" w:cs="宋体"/>
                    <w:kern w:val="0"/>
                    <w:szCs w:val="21"/>
                    <w:highlight w:val="none"/>
                  </w:rPr>
                </m:ctrlPr>
              </m:e>
              <m:sub>
                <m:r>
                  <m:rPr>
                    <m:sty m:val="p"/>
                  </m:rPr>
                  <w:rPr>
                    <w:rFonts w:hint="eastAsia" w:ascii="DejaVu Math TeX Gyre" w:hAnsi="DejaVu Math TeX Gyre" w:cs="宋体"/>
                    <w:kern w:val="0"/>
                    <w:szCs w:val="21"/>
                    <w:highlight w:val="none"/>
                  </w:rPr>
                  <m:t>10</m:t>
                </m:r>
                <m:ctrlPr>
                  <w:rPr>
                    <w:rFonts w:hint="eastAsia" w:ascii="Cambria Math" w:hAnsi="Cambria Math" w:cs="宋体"/>
                    <w:kern w:val="0"/>
                    <w:szCs w:val="21"/>
                    <w:highlight w:val="none"/>
                  </w:rPr>
                </m:ctrlPr>
              </m:sub>
            </m:sSub>
            <m:r>
              <m:rPr>
                <m:sty m:val="p"/>
              </m:rPr>
              <w:rPr>
                <w:rFonts w:hint="eastAsia" w:ascii="DejaVu Math TeX Gyre" w:hAnsi="DejaVu Math TeX Gyre" w:cs="宋体"/>
                <w:kern w:val="0"/>
                <w:szCs w:val="21"/>
                <w:highlight w:val="none"/>
              </w:rPr>
              <m:t>dis</m:t>
            </m:r>
            <m:ctrlPr>
              <w:rPr>
                <w:rFonts w:hint="eastAsia" w:ascii="Cambria Math" w:hAnsi="Cambria Math" w:cs="宋体"/>
                <w:kern w:val="0"/>
                <w:szCs w:val="21"/>
                <w:highlight w:val="none"/>
              </w:rPr>
            </m:ctrlPr>
          </m:sup>
        </m:sSup>
        <m:r>
          <m:rPr>
            <m:sty m:val="p"/>
          </m:rPr>
          <w:rPr>
            <w:rFonts w:hint="eastAsia" w:ascii="DejaVu Math TeX Gyre" w:hAnsi="DejaVu Math TeX Gyre" w:cs="宋体"/>
            <w:kern w:val="0"/>
            <w:szCs w:val="21"/>
            <w:highlight w:val="none"/>
          </w:rPr>
          <m:t>，</m:t>
        </m:r>
        <m:sSub>
          <m:sSubPr>
            <m:ctrlPr>
              <w:rPr>
                <w:rFonts w:hint="eastAsia" w:ascii="Cambria Math" w:hAnsi="Cambria Math" w:cs="宋体"/>
                <w:kern w:val="0"/>
                <w:szCs w:val="21"/>
                <w:highlight w:val="none"/>
              </w:rPr>
            </m:ctrlPr>
          </m:sSubPr>
          <m:e>
            <m:r>
              <m:rPr>
                <m:sty m:val="p"/>
              </m:rPr>
              <w:rPr>
                <w:rFonts w:hint="eastAsia" w:ascii="Cambria Math" w:hAnsi="Cambria Math" w:cs="宋体"/>
                <w:kern w:val="0"/>
                <w:szCs w:val="21"/>
                <w:highlight w:val="none"/>
              </w:rPr>
              <m:t>f</m:t>
            </m:r>
            <m:ctrlPr>
              <w:rPr>
                <w:rFonts w:hint="eastAsia" w:ascii="Cambria Math" w:hAnsi="Cambria Math" w:cs="宋体"/>
                <w:kern w:val="0"/>
                <w:szCs w:val="21"/>
                <w:highlight w:val="none"/>
              </w:rPr>
            </m:ctrlPr>
          </m:e>
          <m:sub>
            <m:r>
              <m:rPr>
                <m:sty m:val="p"/>
              </m:rPr>
              <w:rPr>
                <w:rFonts w:hint="eastAsia" w:ascii="Cambria Math" w:hAnsi="Cambria Math" w:cs="宋体"/>
                <w:kern w:val="0"/>
                <w:szCs w:val="21"/>
                <w:highlight w:val="none"/>
              </w:rPr>
              <m:t>c</m:t>
            </m:r>
            <m:ctrlPr>
              <w:rPr>
                <w:rFonts w:hint="eastAsia" w:ascii="Cambria Math" w:hAnsi="Cambria Math" w:cs="宋体"/>
                <w:kern w:val="0"/>
                <w:szCs w:val="21"/>
                <w:highlight w:val="none"/>
              </w:rPr>
            </m:ctrlPr>
          </m:sub>
        </m:sSub>
        <m:r>
          <m:rPr>
            <m:sty m:val="p"/>
          </m:rPr>
          <w:rPr>
            <w:rFonts w:hint="eastAsia" w:ascii="Cambria Math" w:hAnsi="Cambria Math" w:cs="宋体"/>
            <w:kern w:val="0"/>
            <w:szCs w:val="21"/>
          </w:rPr>
          <m:t>=4.9GHz</m:t>
        </m:r>
      </m:oMath>
      <w:r>
        <w:rPr>
          <w:rFonts w:hint="eastAsia" w:cs="宋体"/>
          <w:kern w:val="0"/>
          <w:szCs w:val="21"/>
        </w:rPr>
        <w:t>，B、C、D由路损公式</w:t>
      </w:r>
      <w:r>
        <w:rPr>
          <w:rFonts w:hint="eastAsia"/>
          <w:bCs/>
          <w:szCs w:val="21"/>
        </w:rPr>
        <w:t>PL=28+22log</w:t>
      </w:r>
      <w:r>
        <w:rPr>
          <w:rFonts w:hint="eastAsia"/>
          <w:bCs/>
          <w:szCs w:val="21"/>
          <w:vertAlign w:val="subscript"/>
        </w:rPr>
        <w:t>10</w:t>
      </w:r>
      <w:r>
        <w:rPr>
          <w:rFonts w:hint="eastAsia"/>
          <w:bCs/>
          <w:szCs w:val="21"/>
        </w:rPr>
        <w:t>d+20log</w:t>
      </w:r>
      <w:r>
        <w:rPr>
          <w:rFonts w:hint="eastAsia"/>
          <w:bCs/>
          <w:szCs w:val="21"/>
          <w:vertAlign w:val="subscript"/>
        </w:rPr>
        <w:t>10</w:t>
      </w:r>
      <m:oMath>
        <m:sSub>
          <m:sSubPr>
            <m:ctrlPr>
              <w:rPr>
                <w:rFonts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f</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c</m:t>
            </m:r>
            <m:ctrlPr>
              <w:rPr>
                <w:rFonts w:ascii="Cambria Math" w:hAnsi="Cambria Math"/>
                <w:i/>
                <w:color w:val="000000" w:themeColor="text1"/>
                <w:kern w:val="24"/>
                <w:szCs w:val="21"/>
                <w14:textFill>
                  <w14:solidFill>
                    <w14:schemeClr w14:val="tx1"/>
                  </w14:solidFill>
                </w14:textFill>
              </w:rPr>
            </m:ctrlPr>
          </m:sub>
        </m:sSub>
      </m:oMath>
      <w:r>
        <w:rPr>
          <w:rFonts w:hint="eastAsia" w:cs="宋体"/>
          <w:kern w:val="0"/>
          <w:szCs w:val="21"/>
        </w:rPr>
        <w:t xml:space="preserve"> 中的相关项转化为线性值获得，dB值转化为线性值的公式为线性值=10^(dB值/10)[20]。</w:t>
      </w:r>
    </w:p>
    <w:p>
      <w:pPr>
        <w:spacing w:line="312" w:lineRule="auto"/>
        <w:ind w:firstLine="420" w:firstLineChars="0"/>
        <w:rPr>
          <w:bCs/>
          <w:szCs w:val="21"/>
        </w:rPr>
      </w:pPr>
      <w:r>
        <w:rPr>
          <w:rFonts w:hint="eastAsia"/>
          <w:bCs/>
          <w:szCs w:val="21"/>
        </w:rPr>
        <w:t>设PAOBD = Const，</w:t>
      </w:r>
      <w:r>
        <w:rPr>
          <w:rFonts w:hint="eastAsia"/>
          <w:bCs/>
          <w:szCs w:val="21"/>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615690" cy="1568450"/>
                <wp:effectExtent l="0" t="0" r="0" b="0"/>
                <wp:wrapNone/>
                <wp:docPr id="6" name="文本框 4"/>
                <wp:cNvGraphicFramePr/>
                <a:graphic xmlns:a="http://schemas.openxmlformats.org/drawingml/2006/main">
                  <a:graphicData uri="http://schemas.microsoft.com/office/word/2010/wordprocessingShape">
                    <wps:wsp>
                      <wps:cNvSpPr txBox="1"/>
                      <wps:spPr>
                        <a:xfrm>
                          <a:off x="666626" y="1994170"/>
                          <a:ext cx="3616118" cy="1569019"/>
                        </a:xfrm>
                        <a:prstGeom prst="rect">
                          <a:avLst/>
                        </a:prstGeom>
                        <a:noFill/>
                        <a:ln>
                          <a:noFill/>
                        </a:ln>
                        <a:effectLst/>
                      </wps:spPr>
                      <wps:txbx>
                        <w:txbxContent>
                          <w:p>
                            <w:pPr>
                              <w:pStyle w:val="25"/>
                              <w:ind w:firstLine="0" w:firstLineChars="0"/>
                              <w:jc w:val="center"/>
                              <w:rPr>
                                <w:rFonts w:hAnsiTheme="minorBidi"/>
                                <w:color w:val="000000" w:themeColor="text1"/>
                                <w:kern w:val="24"/>
                                <w:szCs w:val="21"/>
                                <w14:textFill>
                                  <w14:solidFill>
                                    <w14:schemeClr w14:val="tx1"/>
                                  </w14:solidFill>
                                </w14:textFill>
                              </w:rPr>
                            </w:pPr>
                          </w:p>
                        </w:txbxContent>
                      </wps:txbx>
                      <wps:bodyPr wrap="none" lIns="0" tIns="0" rIns="0" bIns="0" rtlCol="0">
                        <a:spAutoFit/>
                      </wps:bodyPr>
                    </wps:wsp>
                  </a:graphicData>
                </a:graphic>
              </wp:anchor>
            </w:drawing>
          </mc:Choice>
          <mc:Fallback>
            <w:pict>
              <v:shape id="文本框 4" o:spid="_x0000_s1026" o:spt="202" type="#_x0000_t202" style="position:absolute;left:0pt;margin-left:0pt;margin-top:0pt;height:123.5pt;width:284.7pt;mso-wrap-style:none;z-index:251660288;mso-width-relative:page;mso-height-relative:page;" filled="f" stroked="f" coordsize="21600,21600" o:gfxdata="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dDe+DtMAAAAFAQAADwAAAAAAAAAB&#10;ACAAAAAiAAAAZHJzL2Rvd25yZXYueG1sUEsBAhQAFAAAAAgAh07iQORwTyLcAQAAsQMAAA4AAAAA&#10;AAAAAQAgAAAAIgEAAGRycy9lMm9Eb2MueG1sUEsFBgAAAAAGAAYAWQEAAHAFAAAAAA==&#10;">
                <v:fill on="f" focussize="0,0"/>
                <v:stroke on="f"/>
                <v:imagedata o:title=""/>
                <o:lock v:ext="edit" aspectratio="f"/>
                <v:textbox inset="0mm,0mm,0mm,0mm" style="mso-fit-shape-to-text:t;">
                  <w:txbxContent>
                    <w:p>
                      <w:pPr>
                        <w:pStyle w:val="25"/>
                        <w:ind w:firstLine="0" w:firstLineChars="0"/>
                        <w:jc w:val="center"/>
                        <w:rPr>
                          <w:rFonts w:hAnsiTheme="minorBidi"/>
                          <w:color w:val="000000" w:themeColor="text1"/>
                          <w:kern w:val="24"/>
                          <w:szCs w:val="21"/>
                          <w14:textFill>
                            <w14:solidFill>
                              <w14:schemeClr w14:val="tx1"/>
                            </w14:solidFill>
                          </w14:textFill>
                        </w:rPr>
                      </w:pPr>
                    </w:p>
                  </w:txbxContent>
                </v:textbox>
              </v:shape>
            </w:pict>
          </mc:Fallback>
        </mc:AlternateContent>
      </w:r>
      <m:oMath>
        <m:r>
          <m:rPr>
            <m:sty m:val="p"/>
          </m:rPr>
          <w:rPr>
            <w:rFonts w:hint="eastAsia" w:ascii="Cambria Math" w:hAnsi="Cambria Math"/>
            <w:szCs w:val="21"/>
          </w:rPr>
          <m:t>dis=</m:t>
        </m:r>
        <m:f>
          <m:fPr>
            <m:ctrlPr>
              <w:rPr>
                <w:rFonts w:hint="eastAsia" w:ascii="Cambria Math" w:hAnsi="Cambria Math"/>
                <w:bCs/>
                <w:szCs w:val="21"/>
              </w:rPr>
            </m:ctrlPr>
          </m:fPr>
          <m:num>
            <m:r>
              <m:rPr>
                <m:sty m:val="p"/>
              </m:rPr>
              <w:rPr>
                <w:rFonts w:hint="eastAsia" w:ascii="Cambria Math" w:hAnsi="Cambria Math"/>
                <w:szCs w:val="21"/>
              </w:rPr>
              <m:t>d</m:t>
            </m:r>
            <m:ctrlPr>
              <w:rPr>
                <w:rFonts w:hint="eastAsia" w:ascii="Cambria Math" w:hAnsi="Cambria Math"/>
                <w:bCs/>
                <w:szCs w:val="21"/>
              </w:rPr>
            </m:ctrlPr>
          </m:num>
          <m:den>
            <m:func>
              <m:funcPr>
                <m:ctrlPr>
                  <w:rPr>
                    <w:rFonts w:hint="eastAsia" w:ascii="Cambria Math" w:hAnsi="Cambria Math"/>
                    <w:bCs/>
                    <w:szCs w:val="21"/>
                  </w:rPr>
                </m:ctrlPr>
              </m:funcPr>
              <m:fName>
                <m:r>
                  <m:rPr>
                    <m:sty m:val="p"/>
                  </m:rPr>
                  <w:rPr>
                    <w:rFonts w:hint="eastAsia" w:ascii="Cambria Math" w:hAnsi="Cambria Math"/>
                    <w:szCs w:val="21"/>
                  </w:rPr>
                  <m:t>cos</m:t>
                </m:r>
                <m:ctrlPr>
                  <w:rPr>
                    <w:rFonts w:hint="eastAsia" w:ascii="Cambria Math" w:hAnsi="Cambria Math"/>
                    <w:bCs/>
                    <w:szCs w:val="21"/>
                  </w:rPr>
                </m:ctrlPr>
              </m:fName>
              <m:e>
                <m:r>
                  <m:rPr>
                    <m:sty m:val="p"/>
                  </m:rPr>
                  <w:rPr>
                    <w:rFonts w:hint="eastAsia" w:ascii="Cambria Math" w:hAnsi="Cambria Math"/>
                    <w:szCs w:val="21"/>
                  </w:rPr>
                  <m:t>α</m:t>
                </m:r>
                <m:ctrlPr>
                  <w:rPr>
                    <w:rFonts w:hint="eastAsia" w:ascii="Cambria Math" w:hAnsi="Cambria Math"/>
                    <w:bCs/>
                    <w:szCs w:val="21"/>
                  </w:rPr>
                </m:ctrlPr>
              </m:e>
            </m:func>
            <m:ctrlPr>
              <w:rPr>
                <w:rFonts w:hint="eastAsia" w:ascii="Cambria Math" w:hAnsi="Cambria Math"/>
                <w:bCs/>
                <w:szCs w:val="21"/>
              </w:rPr>
            </m:ctrlPr>
          </m:den>
        </m:f>
      </m:oMath>
      <w:r>
        <w:rPr>
          <w:rFonts w:hint="eastAsia"/>
          <w:bCs/>
          <w:szCs w:val="21"/>
        </w:rPr>
        <w:t>为用户到基站的直线距离，d为用户到地面服务小区在水平面的投影距离（简称用户到服务小区的投影距离），</w:t>
      </w:r>
      <m:oMath>
        <m:r>
          <m:rPr>
            <m:sty m:val="p"/>
          </m:rPr>
          <w:rPr>
            <w:rFonts w:hint="eastAsia" w:ascii="Cambria Math" w:hAnsi="Cambria Math"/>
            <w:szCs w:val="21"/>
          </w:rPr>
          <m:t>α</m:t>
        </m:r>
      </m:oMath>
      <w:r>
        <w:rPr>
          <w:rFonts w:hint="eastAsia"/>
          <w:bCs/>
          <w:szCs w:val="21"/>
        </w:rPr>
        <w:t>为用户与地面服务小区连线与其在地面投影间的夹角。</w:t>
      </w:r>
    </w:p>
    <w:p>
      <w:pPr>
        <w:ind w:firstLine="420" w:firstLineChars="0"/>
      </w:pPr>
      <w:r>
        <w:rPr>
          <w:rFonts w:hint="eastAsia"/>
        </w:rPr>
        <w:t>用户接收到的干扰为接收到的所有邻区信号的功率和，如公式2计算：</w:t>
      </w:r>
    </w:p>
    <w:p>
      <w:pPr>
        <w:ind w:firstLine="420" w:firstLineChars="0"/>
      </w:pPr>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sSub>
                      <m:sSubPr>
                        <m:ctrlPr>
                          <w:rPr>
                            <w:rFonts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d</m:t>
                        </m:r>
                        <m:ctrlPr>
                          <w:rPr>
                            <w:rFonts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sSub>
                      <m:sSubPr>
                        <m:ctrlPr>
                          <w:rPr>
                            <w:rFonts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d</m:t>
                        </m:r>
                        <m:ctrlPr>
                          <w:rPr>
                            <w:rFonts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w:r>
        <w:rPr>
          <w:rFonts w:ascii="Cambria Math"/>
          <w:i/>
          <w:kern w:val="24"/>
          <w:szCs w:val="21"/>
        </w:rPr>
        <w:t xml:space="preserve"> </w:t>
      </w:r>
      <w:r>
        <w:rPr>
          <w:rFonts w:hint="eastAsia" w:hAnsi="Cambria Math"/>
        </w:rPr>
        <w:t>(公式2)</w:t>
      </w:r>
    </w:p>
    <w:p>
      <w:pPr>
        <w:spacing w:line="312" w:lineRule="auto"/>
        <w:ind w:firstLine="420" w:firstLineChars="0"/>
        <w:rPr>
          <w:bCs/>
          <w:szCs w:val="21"/>
        </w:rPr>
      </w:pPr>
      <w:r>
        <w:rPr>
          <w:rFonts w:hint="eastAsia"/>
          <w:bCs/>
          <w:szCs w:val="21"/>
        </w:rPr>
        <w:t>其中，</w:t>
      </w:r>
      <m:oMath>
        <m:sSub>
          <m:sSubPr>
            <m:ctrlPr>
              <w:rPr>
                <w:rFonts w:hint="eastAsia" w:ascii="Cambria Math" w:hAnsi="Cambria Math"/>
                <w:bCs/>
                <w:szCs w:val="21"/>
              </w:rPr>
            </m:ctrlPr>
          </m:sSubPr>
          <m:e>
            <m:r>
              <m:rPr>
                <m:sty m:val="p"/>
              </m:rPr>
              <w:rPr>
                <w:rFonts w:ascii="Cambria Math" w:hAnsi="Cambria Math"/>
                <w:szCs w:val="21"/>
              </w:rPr>
              <m:t>d</m:t>
            </m:r>
            <m:ctrlPr>
              <w:rPr>
                <w:rFonts w:hint="eastAsia" w:ascii="Cambria Math" w:hAnsi="Cambria Math"/>
                <w:bCs/>
                <w:szCs w:val="21"/>
              </w:rPr>
            </m:ctrlPr>
          </m:e>
          <m:sub>
            <m:r>
              <m:rPr>
                <m:sty m:val="p"/>
              </m:rPr>
              <w:rPr>
                <w:rFonts w:ascii="Cambria Math" w:hAnsi="Cambria Math"/>
                <w:szCs w:val="21"/>
              </w:rPr>
              <m:t>i</m:t>
            </m:r>
            <m:ctrlPr>
              <w:rPr>
                <w:rFonts w:hint="eastAsia" w:ascii="Cambria Math" w:hAnsi="Cambria Math"/>
                <w:bCs/>
                <w:szCs w:val="21"/>
              </w:rPr>
            </m:ctrlPr>
          </m:sub>
        </m:sSub>
      </m:oMath>
      <w:r>
        <w:rPr>
          <w:rFonts w:hint="eastAsia"/>
          <w:bCs/>
          <w:szCs w:val="21"/>
        </w:rPr>
        <w:t>为用户到第i个干扰小区在水平面的投影距离（简称用户到干扰小区的投影距离），</w:t>
      </w:r>
      <m:oMath>
        <m:sSub>
          <m:sSubPr>
            <m:ctrlPr>
              <w:rPr>
                <w:rFonts w:hint="eastAsia" w:ascii="Cambria Math" w:hAnsi="Cambria Math"/>
                <w:bCs/>
                <w:szCs w:val="21"/>
              </w:rPr>
            </m:ctrlPr>
          </m:sSubPr>
          <m:e>
            <m:r>
              <m:rPr>
                <m:sty m:val="p"/>
              </m:rPr>
              <w:rPr>
                <w:rFonts w:hint="eastAsia" w:ascii="Cambria Math" w:hAnsi="Cambria Math"/>
                <w:szCs w:val="21"/>
              </w:rPr>
              <m:t>α</m:t>
            </m:r>
            <m:ctrlPr>
              <w:rPr>
                <w:rFonts w:hint="eastAsia" w:ascii="Cambria Math" w:hAnsi="Cambria Math"/>
                <w:bCs/>
                <w:szCs w:val="21"/>
              </w:rPr>
            </m:ctrlPr>
          </m:e>
          <m:sub>
            <m:r>
              <m:rPr>
                <m:sty m:val="p"/>
              </m:rPr>
              <w:rPr>
                <w:rFonts w:hint="eastAsia" w:ascii="Cambria Math" w:hAnsi="Cambria Math"/>
                <w:szCs w:val="21"/>
              </w:rPr>
              <m:t>i</m:t>
            </m:r>
            <m:ctrlPr>
              <w:rPr>
                <w:rFonts w:hint="eastAsia" w:ascii="Cambria Math" w:hAnsi="Cambria Math"/>
                <w:bCs/>
                <w:szCs w:val="21"/>
              </w:rPr>
            </m:ctrlPr>
          </m:sub>
        </m:sSub>
      </m:oMath>
      <w:r>
        <w:rPr>
          <w:rFonts w:hint="eastAsia"/>
          <w:bCs/>
          <w:szCs w:val="21"/>
        </w:rPr>
        <w:t>为用户与干扰小区连线与其在地面投影间的夹角。</w:t>
      </w:r>
    </w:p>
    <w:p>
      <w:pPr>
        <w:spacing w:line="312" w:lineRule="auto"/>
        <w:ind w:firstLine="420" w:firstLineChars="0"/>
        <w:rPr>
          <w:bCs/>
          <w:szCs w:val="21"/>
        </w:rPr>
      </w:pPr>
      <w:r>
        <w:rPr>
          <w:rFonts w:hint="eastAsia"/>
          <w:bCs/>
          <w:szCs w:val="21"/>
        </w:rPr>
        <w:t>假设3：在一个固定位置，一个小区仅有一个波束产生干扰（波束发散传播）。</w:t>
      </w:r>
    </w:p>
    <w:p>
      <w:pPr>
        <w:spacing w:line="312" w:lineRule="auto"/>
        <w:ind w:firstLine="420" w:firstLineChars="0"/>
        <w:rPr>
          <w:bCs/>
          <w:szCs w:val="21"/>
        </w:rPr>
      </w:pPr>
      <w:r>
        <w:rPr>
          <w:rFonts w:hint="eastAsia"/>
          <w:bCs/>
          <w:szCs w:val="21"/>
        </w:rPr>
        <w:t>假设4：</w:t>
      </w:r>
      <m:oMath>
        <m:sSub>
          <m:sSubPr>
            <m:ctrlPr>
              <w:rPr>
                <w:rFonts w:hint="eastAsia" w:ascii="Cambria Math" w:hAnsi="Cambria Math"/>
                <w:bCs/>
                <w:i/>
                <w:iCs/>
                <w:szCs w:val="21"/>
              </w:rPr>
            </m:ctrlPr>
          </m:sSubPr>
          <m:e>
            <m:r>
              <m:rPr/>
              <w:rPr>
                <w:rFonts w:ascii="Cambria Math" w:hAnsi="Cambria Math"/>
                <w:szCs w:val="21"/>
              </w:rPr>
              <m:t>d</m:t>
            </m:r>
            <m:ctrlPr>
              <w:rPr>
                <w:rFonts w:hint="eastAsia" w:ascii="Cambria Math" w:hAnsi="Cambria Math"/>
                <w:bCs/>
                <w:i/>
                <w:iCs/>
                <w:szCs w:val="21"/>
              </w:rPr>
            </m:ctrlPr>
          </m:e>
          <m:sub>
            <m:r>
              <m:rPr/>
              <w:rPr>
                <w:rFonts w:ascii="Cambria Math" w:hAnsi="Cambria Math"/>
                <w:szCs w:val="21"/>
              </w:rPr>
              <m:t>i</m:t>
            </m:r>
            <m:ctrlPr>
              <w:rPr>
                <w:rFonts w:hint="eastAsia" w:ascii="Cambria Math" w:hAnsi="Cambria Math"/>
                <w:bCs/>
                <w:i/>
                <w:iCs/>
                <w:szCs w:val="21"/>
              </w:rPr>
            </m:ctrlPr>
          </m:sub>
        </m:sSub>
        <m:r>
          <m:rPr/>
          <w:rPr>
            <w:rFonts w:hint="eastAsia" w:ascii="Cambria Math" w:hAnsi="Cambria Math"/>
            <w:szCs w:val="21"/>
          </w:rPr>
          <m:t>=</m:t>
        </m:r>
        <m:sSub>
          <m:sSubPr>
            <m:ctrlPr>
              <w:rPr>
                <w:rFonts w:hint="eastAsia" w:ascii="Cambria Math" w:hAnsi="Cambria Math"/>
                <w:bCs/>
                <w:i/>
                <w:iCs/>
                <w:szCs w:val="21"/>
              </w:rPr>
            </m:ctrlPr>
          </m:sSubPr>
          <m:e>
            <m:r>
              <m:rPr/>
              <w:rPr>
                <w:rFonts w:ascii="Cambria Math" w:hAnsi="Cambria Math"/>
                <w:szCs w:val="21"/>
              </w:rPr>
              <m:t>n</m:t>
            </m:r>
            <m:ctrlPr>
              <w:rPr>
                <w:rFonts w:hint="eastAsia" w:ascii="Cambria Math" w:hAnsi="Cambria Math"/>
                <w:bCs/>
                <w:i/>
                <w:iCs/>
                <w:szCs w:val="21"/>
              </w:rPr>
            </m:ctrlPr>
          </m:e>
          <m:sub>
            <m:r>
              <m:rPr/>
              <w:rPr>
                <w:rFonts w:ascii="Cambria Math" w:hAnsi="Cambria Math"/>
                <w:szCs w:val="21"/>
              </w:rPr>
              <m:t>i</m:t>
            </m:r>
            <m:ctrlPr>
              <w:rPr>
                <w:rFonts w:hint="eastAsia" w:ascii="Cambria Math" w:hAnsi="Cambria Math"/>
                <w:bCs/>
                <w:i/>
                <w:iCs/>
                <w:szCs w:val="21"/>
              </w:rPr>
            </m:ctrlPr>
          </m:sub>
        </m:sSub>
        <m:r>
          <m:rPr/>
          <w:rPr>
            <w:rFonts w:ascii="Cambria Math" w:hAnsi="Cambria Math"/>
            <w:szCs w:val="21"/>
          </w:rPr>
          <m:t>d</m:t>
        </m:r>
      </m:oMath>
      <w:r>
        <w:rPr>
          <w:rFonts w:hint="eastAsia"/>
          <w:bCs/>
          <w:szCs w:val="21"/>
        </w:rPr>
        <w:t>，即用户与地面干扰小区的投影距离是与地面服务小区的投影距离的</w:t>
      </w:r>
      <m:oMath>
        <m:sSub>
          <m:sSubPr>
            <m:ctrlPr>
              <w:rPr>
                <w:rFonts w:hint="eastAsia" w:ascii="Cambria Math" w:hAnsi="Cambria Math"/>
                <w:bCs/>
                <w:szCs w:val="21"/>
              </w:rPr>
            </m:ctrlPr>
          </m:sSubPr>
          <m:e>
            <m:r>
              <m:rPr>
                <m:sty m:val="p"/>
              </m:rPr>
              <w:rPr>
                <w:rFonts w:ascii="Cambria Math" w:hAnsi="Cambria Math"/>
                <w:szCs w:val="21"/>
              </w:rPr>
              <m:t>n</m:t>
            </m:r>
            <m:ctrlPr>
              <w:rPr>
                <w:rFonts w:hint="eastAsia" w:ascii="Cambria Math" w:hAnsi="Cambria Math"/>
                <w:bCs/>
                <w:szCs w:val="21"/>
              </w:rPr>
            </m:ctrlPr>
          </m:e>
          <m:sub>
            <m:r>
              <m:rPr>
                <m:sty m:val="p"/>
              </m:rPr>
              <w:rPr>
                <w:rFonts w:ascii="Cambria Math" w:hAnsi="Cambria Math"/>
                <w:szCs w:val="21"/>
              </w:rPr>
              <m:t>i</m:t>
            </m:r>
            <m:ctrlPr>
              <w:rPr>
                <w:rFonts w:hint="eastAsia" w:ascii="Cambria Math" w:hAnsi="Cambria Math"/>
                <w:bCs/>
                <w:szCs w:val="21"/>
              </w:rPr>
            </m:ctrlPr>
          </m:sub>
        </m:sSub>
      </m:oMath>
      <w:r>
        <w:rPr>
          <w:rFonts w:hint="eastAsia"/>
          <w:bCs/>
          <w:szCs w:val="21"/>
        </w:rPr>
        <w:t>倍。</w:t>
      </w:r>
    </w:p>
    <w:p>
      <w:pPr>
        <w:ind w:firstLine="420" w:firstLineChars="0"/>
      </w:pPr>
      <w:r>
        <w:rPr>
          <w:rFonts w:hint="eastAsia"/>
        </w:rPr>
        <w:t>假设</w:t>
      </w:r>
      <w:r>
        <w:t>5</w:t>
      </w:r>
      <w:r>
        <w:rPr>
          <w:rFonts w:hint="eastAsia"/>
        </w:rPr>
        <w:t>：</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r>
          <m:rPr/>
          <w:rPr>
            <w:rFonts w:ascii="Cambria Math" w:hAnsi="Cambria Math"/>
          </w:rPr>
          <m:t>arctan(</m:t>
        </m:r>
        <m:f>
          <m:fPr>
            <m:ctrlPr>
              <w:rPr>
                <w:rFonts w:ascii="Cambria Math" w:hAnsi="Cambria Math"/>
                <w:i/>
              </w:rPr>
            </m:ctrlPr>
          </m:fPr>
          <m:num>
            <m:r>
              <m:rPr/>
              <w:rPr>
                <w:rFonts w:ascii="Cambria Math" w:hAnsi="Cambria Math"/>
              </w:rPr>
              <m:t>ℎ</m:t>
            </m:r>
            <m:ctrlPr>
              <w:rPr>
                <w:rFonts w:ascii="Cambria Math" w:hAnsi="Cambria Math"/>
                <w:i/>
              </w:rPr>
            </m:ctrlPr>
          </m:num>
          <m:den>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m:t>
        </m:r>
      </m:oMath>
      <w:r>
        <w:rPr>
          <w:rFonts w:hint="eastAsia" w:hAnsi="Cambria Math"/>
        </w:rPr>
        <w:t>，其中，h为用户高度，根据tan</w:t>
      </w:r>
      <m:oMath>
        <m:r>
          <m:rPr>
            <m:sty m:val="p"/>
          </m:rPr>
          <w:rPr>
            <w:rFonts w:ascii="Cambria Math" w:hAnsi="Cambria Math" w:cs="Arial"/>
          </w:rPr>
          <m:t>α</m:t>
        </m:r>
      </m:oMath>
      <w:r>
        <w:rPr>
          <w:rFonts w:hint="eastAsia" w:hAnsi="Cambria Math"/>
        </w:rPr>
        <w:t>角度与数值的关系表格[21]，当</w:t>
      </w:r>
      <m:oMath>
        <m:r>
          <m:rPr>
            <m:sty m:val="p"/>
          </m:rPr>
          <w:rPr>
            <w:rFonts w:ascii="Cambria Math" w:hAnsi="Cambria Math"/>
          </w:rPr>
          <m:t>α&lt;</m:t>
        </m:r>
        <m:sSup>
          <m:sSupPr>
            <m:ctrlPr>
              <w:rPr>
                <w:rFonts w:ascii="Cambria Math" w:hAnsi="Cambria Math"/>
              </w:rPr>
            </m:ctrlPr>
          </m:sSupPr>
          <m:e>
            <m:r>
              <m:rPr>
                <m:sty m:val="p"/>
              </m:rPr>
              <w:rPr>
                <w:rFonts w:ascii="Cambria Math" w:hAnsi="Cambria Math"/>
              </w:rPr>
              <m:t>30</m:t>
            </m:r>
            <m:ctrlPr>
              <w:rPr>
                <w:rFonts w:ascii="Cambria Math" w:hAnsi="Cambria Math"/>
              </w:rPr>
            </m:ctrlPr>
          </m:e>
          <m:sup>
            <m:r>
              <m:rPr>
                <m:sty m:val="p"/>
              </m:rPr>
              <w:rPr>
                <w:rFonts w:ascii="Cambria Math" w:hAnsi="Cambria Math"/>
              </w:rPr>
              <m:t>o</m:t>
            </m:r>
            <m:ctrlPr>
              <w:rPr>
                <w:rFonts w:ascii="Cambria Math" w:hAnsi="Cambria Math"/>
              </w:rPr>
            </m:ctrlPr>
          </m:sup>
        </m:sSup>
      </m:oMath>
      <w:r>
        <w:rPr>
          <w:rFonts w:hint="eastAsia" w:hAnsi="Cambria Math"/>
        </w:rPr>
        <w:t>时，</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ℎ</m:t>
            </m:r>
            <m:ctrlPr>
              <w:rPr>
                <w:rFonts w:ascii="Cambria Math" w:hAnsi="Cambria Math"/>
                <w:i/>
              </w:rPr>
            </m:ctrlPr>
          </m:num>
          <m:den>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oMath>
      <w:r>
        <w:rPr>
          <w:rFonts w:hint="eastAsia" w:hAnsi="Cambria Math"/>
        </w:rPr>
        <w:t>，采用假设4中</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d</m:t>
        </m:r>
      </m:oMath>
      <w:r>
        <w:rPr>
          <w:rFonts w:hint="eastAsia" w:hAnsi="Cambria Math"/>
        </w:rPr>
        <w:t>，则</w:t>
      </w:r>
      <m:oMath>
        <m:r>
          <m:rPr>
            <m:sty m:val="p"/>
          </m:rPr>
          <w:rPr>
            <w:rFonts w:ascii="Cambria Math" w:hAnsi="Cambria Math"/>
          </w:rPr>
          <m:t>α&lt;</m:t>
        </m:r>
        <m:sSup>
          <m:sSupPr>
            <m:ctrlPr>
              <w:rPr>
                <w:rFonts w:ascii="Cambria Math" w:hAnsi="Cambria Math"/>
              </w:rPr>
            </m:ctrlPr>
          </m:sSupPr>
          <m:e>
            <m:r>
              <m:rPr>
                <m:sty m:val="p"/>
              </m:rPr>
              <w:rPr>
                <w:rFonts w:ascii="Cambria Math" w:hAnsi="Cambria Math"/>
              </w:rPr>
              <m:t>30</m:t>
            </m:r>
            <m:ctrlPr>
              <w:rPr>
                <w:rFonts w:ascii="Cambria Math" w:hAnsi="Cambria Math"/>
              </w:rPr>
            </m:ctrlPr>
          </m:e>
          <m:sup>
            <m:r>
              <m:rPr>
                <m:sty m:val="p"/>
              </m:rPr>
              <w:rPr>
                <w:rFonts w:ascii="Cambria Math" w:hAnsi="Cambria Math"/>
              </w:rPr>
              <m:t>o</m:t>
            </m:r>
            <m:ctrlPr>
              <w:rPr>
                <w:rFonts w:ascii="Cambria Math" w:hAnsi="Cambria Math"/>
              </w:rPr>
            </m:ctrlPr>
          </m:sup>
        </m:sSup>
      </m:oMath>
      <w:r>
        <w:rPr>
          <w:rFonts w:hint="eastAsia" w:hAnsi="Cambria Math"/>
        </w:rPr>
        <w:t>时，</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α</m:t>
            </m:r>
            <m:ctrlPr>
              <w:rPr>
                <w:rFonts w:ascii="Cambria Math" w:hAnsi="Cambria Math"/>
                <w:i/>
              </w:rPr>
            </m:ctrlPr>
          </m:num>
          <m:den>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oMath>
      <w:r>
        <w:rPr>
          <w:rFonts w:hint="eastAsia" w:hAnsi="Cambria Math"/>
        </w:rPr>
        <w:t>，</w:t>
      </w:r>
      <m:oMath>
        <m:r>
          <m:rPr/>
          <w:rPr>
            <w:rFonts w:ascii="Cambria Math" w:hAnsi="Cambria Math"/>
          </w:rPr>
          <m:t>α≈</m:t>
        </m:r>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m:sty m:val="p"/>
              </m:rPr>
              <w:rPr>
                <w:rFonts w:ascii="Cambria Math" w:hAnsi="Cambria Math"/>
              </w:rPr>
              <m:t>α</m:t>
            </m:r>
            <m:ctrlPr>
              <w:rPr>
                <w:rFonts w:ascii="Cambria Math" w:hAnsi="Cambria Math"/>
              </w:rPr>
            </m:ctrlPr>
          </m:e>
          <m:sub>
            <m:r>
              <m:rPr>
                <m:sty m:val="p"/>
              </m:rPr>
              <w:rPr>
                <w:rFonts w:hint="eastAsia" w:ascii="Cambria Math" w:hAnsi="Cambria Math"/>
              </w:rPr>
              <m:t>i</m:t>
            </m:r>
            <m:ctrlPr>
              <w:rPr>
                <w:rFonts w:ascii="Cambria Math" w:hAnsi="Cambria Math"/>
              </w:rPr>
            </m:ctrlPr>
          </m:sub>
        </m:sSub>
      </m:oMath>
      <w:r>
        <w:rPr>
          <w:rFonts w:hint="eastAsia" w:hAnsi="Cambria Math"/>
        </w:rPr>
        <w:t>。</w:t>
      </w:r>
    </w:p>
    <w:p>
      <w:pPr>
        <w:ind w:firstLine="420" w:firstLineChars="0"/>
      </w:pPr>
      <w:r>
        <w:rPr>
          <w:rFonts w:hint="eastAsia"/>
        </w:rPr>
        <w:t>则公式2</w:t>
      </w:r>
      <w:r>
        <w:t xml:space="preserve"> </w:t>
      </w:r>
      <w:r>
        <w:rPr>
          <w:rFonts w:hint="eastAsia"/>
        </w:rPr>
        <w:t>可以进一步表示为公式3：</w:t>
      </w:r>
    </w:p>
    <w:p>
      <w:pPr>
        <w:ind w:firstLine="420" w:firstLineChars="0"/>
      </w:pPr>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sSub>
                      <m:sSubPr>
                        <m:ctrlPr>
                          <w:rPr>
                            <w:rFonts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d</m:t>
                        </m:r>
                        <m:ctrlPr>
                          <w:rPr>
                            <w:rFonts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n</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w:r>
        <w:rPr>
          <w:rFonts w:hint="eastAsia"/>
        </w:rPr>
        <w:tab/>
      </w:r>
      <w:r>
        <w:rPr>
          <w:rFonts w:hint="eastAsia" w:hAnsi="Cambria Math"/>
        </w:rPr>
        <w:t>(公式3)</w:t>
      </w:r>
    </w:p>
    <w:p>
      <w:pPr>
        <w:ind w:firstLine="420"/>
      </w:pPr>
      <m:oMathPara>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n</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m:oMathPara>
    </w:p>
    <w:p>
      <w:pPr>
        <w:ind w:firstLine="420"/>
      </w:pPr>
      <m:oMathPara>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hint="eastAsia"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n</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m:oMathPara>
    </w:p>
    <w:p>
      <w:pPr>
        <w:ind w:firstLine="420"/>
      </w:pPr>
      <m:oMathPara>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n</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color w:val="000000" w:themeColor="text1"/>
                          <w:kern w:val="24"/>
                          <w:szCs w:val="21"/>
                          <w14:textFill>
                            <w14:solidFill>
                              <w14:schemeClr w14:val="tx1"/>
                            </w14:solidFill>
                          </w14:textFill>
                        </w:rPr>
                      </m:ctrlPr>
                    </m:fPr>
                    <m:num>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m:oMathPara>
    </w:p>
    <w:p>
      <w:pPr>
        <w:ind w:firstLine="420"/>
      </w:pPr>
      <m:oMathPara>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n</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m:oMathPara>
    </w:p>
    <w:p>
      <w:pPr>
        <w:ind w:firstLine="420"/>
        <w:jc w:val="center"/>
      </w:pPr>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n</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w:r>
        <w:rPr>
          <w:rFonts w:hint="eastAsia"/>
          <w:kern w:val="24"/>
          <w:szCs w:val="21"/>
        </w:rPr>
        <w:t xml:space="preserve"> </w:t>
      </w:r>
      <w:r>
        <w:rPr>
          <w:rFonts w:hint="eastAsia" w:hAnsi="Cambria Math"/>
        </w:rPr>
        <w:t>(公式4)</w:t>
      </w:r>
    </w:p>
    <w:p>
      <w:pPr>
        <w:spacing w:line="312" w:lineRule="auto"/>
        <w:ind w:firstLine="420" w:firstLineChars="0"/>
        <w:rPr>
          <w:bCs/>
          <w:szCs w:val="21"/>
        </w:rPr>
      </w:pPr>
      <w:r>
        <w:rPr>
          <w:rFonts w:hint="eastAsia"/>
          <w:bCs/>
          <w:szCs w:val="21"/>
        </w:rPr>
        <w:t>其</w:t>
      </w:r>
      <w:r>
        <w:rPr>
          <w:rFonts w:hint="eastAsia"/>
          <w:bCs/>
          <w:szCs w:val="21"/>
          <w:highlight w:val="yellow"/>
        </w:rPr>
        <w:t>中，</w:t>
      </w:r>
      <m:oMath>
        <m:sSub>
          <m:sSubPr>
            <m:ctrlPr>
              <w:rPr>
                <w:rFonts w:hint="eastAsia" w:ascii="Cambria Math" w:hAnsi="Cambria Math"/>
                <w:bCs/>
                <w:szCs w:val="21"/>
                <w:highlight w:val="yellow"/>
              </w:rPr>
            </m:ctrlPr>
          </m:sSubPr>
          <m:e>
            <m:r>
              <m:rPr>
                <m:sty m:val="p"/>
              </m:rPr>
              <w:rPr>
                <w:rFonts w:ascii="DejaVu Math TeX Gyre" w:hAnsi="DejaVu Math TeX Gyre"/>
                <w:szCs w:val="21"/>
                <w:highlight w:val="yellow"/>
              </w:rPr>
              <m:t>n</m:t>
            </m:r>
            <m:ctrlPr>
              <w:rPr>
                <w:rFonts w:hint="eastAsia" w:ascii="Cambria Math" w:hAnsi="Cambria Math"/>
                <w:bCs/>
                <w:szCs w:val="21"/>
                <w:highlight w:val="yellow"/>
              </w:rPr>
            </m:ctrlPr>
          </m:e>
          <m:sub>
            <m:r>
              <m:rPr>
                <m:sty m:val="p"/>
              </m:rPr>
              <w:rPr>
                <w:rFonts w:ascii="DejaVu Math TeX Gyre" w:hAnsi="DejaVu Math TeX Gyre"/>
                <w:szCs w:val="21"/>
                <w:highlight w:val="yellow"/>
              </w:rPr>
              <m:t>i</m:t>
            </m:r>
            <m:ctrlPr>
              <w:rPr>
                <w:rFonts w:hint="eastAsia" w:ascii="Cambria Math" w:hAnsi="Cambria Math"/>
                <w:bCs/>
                <w:szCs w:val="21"/>
                <w:highlight w:val="yellow"/>
              </w:rPr>
            </m:ctrlPr>
          </m:sub>
        </m:sSub>
      </m:oMath>
      <w:del w:id="907" w:author="陈蔚燕" w:date="2024-01-16T22:47:37Z">
        <w:r>
          <w:rPr>
            <w:rFonts w:hint="eastAsia"/>
            <w:bCs/>
            <w:strike/>
            <w:szCs w:val="21"/>
            <w:highlight w:val="yellow"/>
            <w:rPrChange w:id="908" w:author="陈蔚燕" w:date="2024-01-03T11:35:54Z">
              <w:rPr>
                <w:rFonts w:hint="eastAsia"/>
                <w:bCs/>
                <w:szCs w:val="21"/>
                <w:highlight w:val="yellow"/>
              </w:rPr>
            </w:rPrChange>
          </w:rPr>
          <w:delText>为第i个地面的干扰小区到用户的投影距离</w:delText>
        </w:r>
      </w:del>
      <w:del w:id="909" w:author="陈蔚燕" w:date="2024-01-16T22:47:37Z">
        <w:r>
          <w:rPr>
            <w:rFonts w:hint="eastAsia"/>
            <w:bCs/>
            <w:szCs w:val="21"/>
          </w:rPr>
          <w:delText>，</w:delText>
        </w:r>
      </w:del>
      <w:r>
        <w:rPr>
          <w:rFonts w:hint="eastAsia"/>
          <w:bCs/>
          <w:szCs w:val="21"/>
        </w:rPr>
        <w:t>是地面的服务小区到用户的投影距离的n倍。</w:t>
      </w:r>
    </w:p>
    <w:p>
      <w:pPr>
        <w:spacing w:line="312" w:lineRule="auto"/>
        <w:ind w:firstLine="420" w:firstLineChars="0"/>
        <w:rPr>
          <w:bCs/>
          <w:szCs w:val="21"/>
        </w:rPr>
      </w:pPr>
      <w:r>
        <w:rPr>
          <w:rFonts w:hint="eastAsia"/>
          <w:bCs/>
          <w:szCs w:val="21"/>
        </w:rPr>
        <w:t>采用1822年由著名数学家贝尔曼提出的cosnx通项式，</w:t>
      </w:r>
      <m:oMath>
        <m:func>
          <m:funcPr>
            <m:ctrlPr>
              <w:rPr>
                <w:rFonts w:hint="eastAsia" w:ascii="Cambria Math" w:hAnsi="Cambria Math"/>
                <w:bCs/>
                <w:szCs w:val="21"/>
              </w:rPr>
            </m:ctrlPr>
          </m:funcPr>
          <m:fName>
            <m:r>
              <m:rPr>
                <m:sty m:val="p"/>
              </m:rPr>
              <w:rPr>
                <w:rFonts w:hint="eastAsia" w:ascii="Cambria Math" w:hAnsi="Cambria Math"/>
                <w:szCs w:val="21"/>
              </w:rPr>
              <m:t>cos</m:t>
            </m:r>
            <m:ctrlPr>
              <w:rPr>
                <w:rFonts w:hint="eastAsia" w:ascii="Cambria Math" w:hAnsi="Cambria Math"/>
                <w:bCs/>
                <w:szCs w:val="21"/>
              </w:rPr>
            </m:ctrlPr>
          </m:fName>
          <m:e>
            <m:r>
              <m:rPr>
                <m:sty m:val="p"/>
              </m:rPr>
              <w:rPr>
                <w:rFonts w:ascii="Cambria Math" w:hAnsi="Cambria Math"/>
                <w:szCs w:val="21"/>
              </w:rPr>
              <m:t>nx</m:t>
            </m:r>
            <m:r>
              <m:rPr>
                <m:sty m:val="p"/>
              </m:rPr>
              <w:rPr>
                <w:rFonts w:hint="eastAsia" w:ascii="Cambria Math" w:hAnsi="Cambria Math"/>
                <w:szCs w:val="21"/>
              </w:rPr>
              <m:t>=</m:t>
            </m:r>
            <m:f>
              <m:fPr>
                <m:ctrlPr>
                  <w:rPr>
                    <w:rFonts w:hint="eastAsia" w:ascii="Cambria Math" w:hAnsi="Cambria Math"/>
                    <w:bCs/>
                    <w:szCs w:val="21"/>
                  </w:rPr>
                </m:ctrlPr>
              </m:fPr>
              <m:num>
                <m:sSup>
                  <m:sSupPr>
                    <m:ctrlPr>
                      <w:rPr>
                        <w:rFonts w:hint="eastAsia" w:ascii="Cambria Math" w:hAnsi="Cambria Math"/>
                        <w:bCs/>
                        <w:szCs w:val="21"/>
                      </w:rPr>
                    </m:ctrlPr>
                  </m:sSupPr>
                  <m:e>
                    <m:r>
                      <m:rPr>
                        <m:sty m:val="p"/>
                      </m:rPr>
                      <w:rPr>
                        <w:rFonts w:ascii="Cambria Math" w:hAnsi="Cambria Math"/>
                        <w:szCs w:val="21"/>
                      </w:rPr>
                      <m:t>(−1)</m:t>
                    </m:r>
                    <m:ctrlPr>
                      <w:rPr>
                        <w:rFonts w:hint="eastAsia" w:ascii="Cambria Math" w:hAnsi="Cambria Math"/>
                        <w:bCs/>
                        <w:szCs w:val="21"/>
                      </w:rPr>
                    </m:ctrlPr>
                  </m:e>
                  <m:sup>
                    <m:r>
                      <m:rPr>
                        <m:sty m:val="p"/>
                      </m:rPr>
                      <w:rPr>
                        <w:rFonts w:ascii="Cambria Math" w:hAnsi="Cambria Math"/>
                        <w:szCs w:val="21"/>
                      </w:rPr>
                      <m:t>n</m:t>
                    </m:r>
                    <m:ctrlPr>
                      <w:rPr>
                        <w:rFonts w:hint="eastAsia" w:ascii="Cambria Math" w:hAnsi="Cambria Math"/>
                        <w:bCs/>
                        <w:szCs w:val="21"/>
                      </w:rPr>
                    </m:ctrlPr>
                  </m:sup>
                </m:sSup>
                <m:r>
                  <m:rPr>
                    <m:sty m:val="p"/>
                  </m:rPr>
                  <w:rPr>
                    <w:rFonts w:ascii="Cambria Math" w:hAnsi="Cambria Math"/>
                    <w:szCs w:val="21"/>
                  </w:rPr>
                  <m:t>∗(2n)!</m:t>
                </m:r>
                <m:ctrlPr>
                  <w:rPr>
                    <w:rFonts w:hint="eastAsia" w:ascii="Cambria Math" w:hAnsi="Cambria Math"/>
                    <w:bCs/>
                    <w:szCs w:val="21"/>
                  </w:rPr>
                </m:ctrlPr>
              </m:num>
              <m:den>
                <m:r>
                  <m:rPr>
                    <m:sty m:val="p"/>
                  </m:rPr>
                  <w:rPr>
                    <w:rFonts w:ascii="Cambria Math" w:hAnsi="Cambria Math"/>
                    <w:szCs w:val="21"/>
                  </w:rPr>
                  <m:t>n!∗(2n−1)!</m:t>
                </m:r>
                <m:ctrlPr>
                  <w:rPr>
                    <w:rFonts w:hint="eastAsia" w:ascii="Cambria Math" w:hAnsi="Cambria Math"/>
                    <w:bCs/>
                    <w:szCs w:val="21"/>
                  </w:rPr>
                </m:ctrlPr>
              </m:den>
            </m:f>
            <m:r>
              <m:rPr>
                <m:sty m:val="p"/>
              </m:rPr>
              <w:rPr>
                <w:rFonts w:ascii="Cambria Math" w:hAnsi="Cambria Math"/>
                <w:szCs w:val="21"/>
              </w:rPr>
              <m:t>∗cosx</m:t>
            </m:r>
            <m:ctrlPr>
              <w:rPr>
                <w:rFonts w:hint="eastAsia" w:ascii="Cambria Math" w:hAnsi="Cambria Math"/>
                <w:bCs/>
                <w:szCs w:val="21"/>
              </w:rPr>
            </m:ctrlPr>
          </m:e>
        </m:func>
      </m:oMath>
      <w:r>
        <w:rPr>
          <w:rFonts w:hint="eastAsia"/>
          <w:bCs/>
          <w:szCs w:val="21"/>
        </w:rPr>
        <w:t>，则公式4可以展开为公式5：</w:t>
      </w:r>
    </w:p>
    <w:p>
      <w:pPr>
        <w:ind w:firstLine="420"/>
      </w:pPr>
      <m:oMathPara>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rPr>
                      </m:ctrlPr>
                    </m:fPr>
                    <m:num>
                      <m:sSup>
                        <m:sSupPr>
                          <m:ctrlPr>
                            <w:rPr>
                              <w:rFonts w:hint="eastAsia" w:ascii="Cambria Math" w:hAnsi="Cambria Math"/>
                              <w:i/>
                            </w:rPr>
                          </m:ctrlPr>
                        </m:sSupPr>
                        <m:e>
                          <m:r>
                            <m:rPr/>
                            <w:rPr>
                              <w:rFonts w:ascii="Cambria Math" w:hAnsi="Cambria Math"/>
                            </w:rPr>
                            <m:t>(−1)</m:t>
                          </m:r>
                          <m:ctrlPr>
                            <w:rPr>
                              <w:rFonts w:hint="eastAsia" w:ascii="Cambria Math" w:hAnsi="Cambria Math"/>
                              <w:i/>
                            </w:rPr>
                          </m:ctrlPr>
                        </m:e>
                        <m:sup>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ctrlPr>
                            <w:rPr>
                              <w:rFonts w:hint="eastAsia" w:ascii="Cambria Math" w:hAnsi="Cambria Math"/>
                              <w:i/>
                            </w:rPr>
                          </m:ctrlPr>
                        </m:sup>
                      </m:sSup>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m:oMathPara>
    </w:p>
    <w:p>
      <w:pPr>
        <w:ind w:firstLine="420"/>
      </w:pPr>
      <m:oMathPara>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r>
            <m:rPr/>
            <w:rPr>
              <w:rFonts w:ascii="Cambria Math" w:hAnsi="Cambria Math"/>
              <w:color w:val="000000" w:themeColor="text1"/>
              <w:kern w:val="24"/>
              <w:szCs w:val="21"/>
              <w14:textFill>
                <w14:solidFill>
                  <w14:schemeClr w14:val="tx1"/>
                </w14:solidFill>
              </w14:textFill>
            </w:rPr>
            <m: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rPr>
                      </m:ctrlPr>
                    </m:fPr>
                    <m:num>
                      <m:sSup>
                        <m:sSupPr>
                          <m:ctrlPr>
                            <w:rPr>
                              <w:rFonts w:hint="eastAsia" w:ascii="Cambria Math" w:hAnsi="Cambria Math"/>
                              <w:i/>
                            </w:rPr>
                          </m:ctrlPr>
                        </m:sSupPr>
                        <m:e>
                          <m:r>
                            <m:rPr/>
                            <w:rPr>
                              <w:rFonts w:ascii="Cambria Math" w:hAnsi="Cambria Math"/>
                            </w:rPr>
                            <m:t>(−1)</m:t>
                          </m:r>
                          <m:ctrlPr>
                            <w:rPr>
                              <w:rFonts w:hint="eastAsia" w:ascii="Cambria Math" w:hAnsi="Cambria Math"/>
                              <w:i/>
                            </w:rPr>
                          </m:ctrlPr>
                        </m:e>
                        <m:sup>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ctrlPr>
                            <w:rPr>
                              <w:rFonts w:hint="eastAsia" w:ascii="Cambria Math" w:hAnsi="Cambria Math"/>
                              <w:i/>
                            </w:rPr>
                          </m:ctrlPr>
                        </m:sup>
                      </m:sSup>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m:oMathPara>
    </w:p>
    <w:p>
      <w:pPr>
        <w:ind w:firstLine="420"/>
        <w:jc w:val="center"/>
      </w:pPr>
      <w:r>
        <w:rPr>
          <w:rFonts w:hint="eastAsia" w:hAnsi="Cambria Math" w:eastAsiaTheme="minorEastAsia"/>
          <w:color w:val="000000" w:themeColor="text1"/>
          <w:kern w:val="24"/>
          <w:szCs w:val="21"/>
          <w14:textFill>
            <w14:solidFill>
              <w14:schemeClr w14:val="tx1"/>
            </w14:solidFill>
          </w14:textFill>
        </w:rPr>
        <w:t>则，</w:t>
      </w:r>
      <m:oMath>
        <m:r>
          <m:rPr>
            <m:sty m:val="p"/>
          </m:rPr>
          <w:rPr>
            <w:rFonts w:ascii="Cambria Math" w:hAnsi="Cambria Math" w:eastAsiaTheme="minorEastAsia"/>
            <w:color w:val="000000" w:themeColor="text1"/>
            <w:kern w:val="24"/>
            <w:szCs w:val="21"/>
            <w14:textFill>
              <w14:solidFill>
                <w14:schemeClr w14:val="tx1"/>
              </w14:solidFill>
            </w14:textFill>
          </w:rPr>
          <m:t>SINR</m:t>
        </m:r>
        <m:r>
          <m:rPr>
            <m:sty m:val="p"/>
          </m:rPr>
          <w:rPr>
            <w:rFonts w:hint="eastAsia" w:ascii="Cambria Math" w:hAnsi="Cambria Math" w:eastAsiaTheme="minorEastAsia"/>
            <w:color w:val="000000" w:themeColor="text1"/>
            <w:kern w:val="24"/>
            <w:szCs w:val="21"/>
            <w14:textFill>
              <w14:solidFill>
                <w14:schemeClr w14:val="tx1"/>
              </w14:solidFill>
            </w14:textFill>
          </w:rPr>
          <m:t>=</m:t>
        </m:r>
        <m:f>
          <m:fPr>
            <m:ctrlPr>
              <w:rPr>
                <w:rFonts w:hint="eastAsia" w:ascii="Cambria Math" w:hAnsi="Cambria Math" w:eastAsiaTheme="minorEastAsia"/>
                <w:color w:val="000000" w:themeColor="text1"/>
                <w:kern w:val="24"/>
                <w:szCs w:val="21"/>
                <w14:textFill>
                  <w14:solidFill>
                    <w14:schemeClr w14:val="tx1"/>
                  </w14:solidFill>
                </w14:textFill>
              </w:rPr>
            </m:ctrlPr>
          </m:fPr>
          <m:num>
            <m:r>
              <m:rPr>
                <m:sty m:val="p"/>
              </m:rPr>
              <w:rPr>
                <w:rFonts w:ascii="Cambria Math" w:hAnsi="Cambria Math" w:eastAsiaTheme="minorEastAsia"/>
                <w:color w:val="000000" w:themeColor="text1"/>
                <w:kern w:val="24"/>
                <w:szCs w:val="21"/>
                <w14:textFill>
                  <w14:solidFill>
                    <w14:schemeClr w14:val="tx1"/>
                  </w14:solidFill>
                </w14:textFill>
              </w:rPr>
              <m:t>Const∗</m:t>
            </m:r>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hint="eastAsia" w:ascii="Cambria Math" w:hAnsi="Cambria Math" w:eastAsiaTheme="minorEastAsia"/>
                <w:color w:val="000000" w:themeColor="text1"/>
                <w:kern w:val="24"/>
                <w:szCs w:val="21"/>
                <w14:textFill>
                  <w14:solidFill>
                    <w14:schemeClr w14:val="tx1"/>
                  </w14:solidFill>
                </w14:textFill>
              </w:rPr>
            </m:ctrlPr>
          </m:num>
          <m:den>
            <m:r>
              <m:rPr>
                <m:sty m:val="p"/>
              </m:rPr>
              <w:rPr>
                <w:rFonts w:ascii="Cambria Math" w:hAnsi="Cambria Math" w:eastAsiaTheme="minorEastAsia"/>
                <w:color w:val="000000" w:themeColor="text1"/>
                <w:kern w:val="24"/>
                <w:szCs w:val="21"/>
                <w14:textFill>
                  <w14:solidFill>
                    <w14:schemeClr w14:val="tx1"/>
                  </w14:solidFill>
                </w14:textFill>
              </w:rPr>
              <m:t>Const∗</m:t>
            </m:r>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r>
              <m:rPr/>
              <w:rPr>
                <w:rFonts w:ascii="Cambria Math" w:hAnsi="Cambria Math"/>
                <w:color w:val="000000" w:themeColor="text1"/>
                <w:kern w:val="24"/>
                <w:szCs w:val="21"/>
                <w14:textFill>
                  <w14:solidFill>
                    <w14:schemeClr w14:val="tx1"/>
                  </w14:solidFill>
                </w14:textFill>
              </w:rPr>
              <m: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rPr>
                        </m:ctrlPr>
                      </m:fPr>
                      <m:num>
                        <m:sSup>
                          <m:sSupPr>
                            <m:ctrlPr>
                              <w:rPr>
                                <w:rFonts w:hint="eastAsia" w:ascii="Cambria Math" w:hAnsi="Cambria Math"/>
                                <w:i/>
                              </w:rPr>
                            </m:ctrlPr>
                          </m:sSupPr>
                          <m:e>
                            <m:r>
                              <m:rPr/>
                              <w:rPr>
                                <w:rFonts w:ascii="Cambria Math" w:hAnsi="Cambria Math"/>
                              </w:rPr>
                              <m:t>(−1)</m:t>
                            </m:r>
                            <m:ctrlPr>
                              <w:rPr>
                                <w:rFonts w:hint="eastAsia" w:ascii="Cambria Math" w:hAnsi="Cambria Math"/>
                                <w:i/>
                              </w:rPr>
                            </m:ctrlPr>
                          </m:e>
                          <m:sup>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ctrlPr>
                              <w:rPr>
                                <w:rFonts w:hint="eastAsia" w:ascii="Cambria Math" w:hAnsi="Cambria Math"/>
                                <w:i/>
                              </w:rPr>
                            </m:ctrlPr>
                          </m:sup>
                        </m:sSup>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r>
              <m:rPr/>
              <w:rPr>
                <w:rFonts w:hint="eastAsia" w:ascii="Cambria Math"/>
                <w:kern w:val="24"/>
                <w:szCs w:val="21"/>
              </w:rPr>
              <m:t>+</m:t>
            </m:r>
            <m:sSub>
              <m:sSubPr>
                <m:ctrlPr>
                  <w:rPr>
                    <w:rFonts w:hint="eastAsia" w:ascii="Cambria Math" w:hAnsi="Cambria Math"/>
                    <w:i/>
                    <w:kern w:val="24"/>
                    <w:szCs w:val="21"/>
                  </w:rPr>
                </m:ctrlPr>
              </m:sSubPr>
              <m:e>
                <m:r>
                  <m:rPr/>
                  <w:rPr>
                    <w:rFonts w:ascii="Cambria Math"/>
                    <w:kern w:val="24"/>
                    <w:szCs w:val="21"/>
                  </w:rPr>
                  <m:t>N</m:t>
                </m:r>
                <m:ctrlPr>
                  <w:rPr>
                    <w:rFonts w:hint="eastAsia" w:ascii="Cambria Math" w:hAnsi="Cambria Math"/>
                    <w:i/>
                    <w:kern w:val="24"/>
                    <w:szCs w:val="21"/>
                  </w:rPr>
                </m:ctrlPr>
              </m:e>
              <m:sub>
                <m:r>
                  <m:rPr/>
                  <w:rPr>
                    <w:rFonts w:hint="eastAsia" w:ascii="Cambria Math"/>
                    <w:kern w:val="24"/>
                    <w:szCs w:val="21"/>
                  </w:rPr>
                  <m:t>0</m:t>
                </m:r>
                <m:ctrlPr>
                  <w:rPr>
                    <w:rFonts w:hint="eastAsia" w:ascii="Cambria Math" w:hAnsi="Cambria Math"/>
                    <w:i/>
                    <w:kern w:val="24"/>
                    <w:szCs w:val="21"/>
                  </w:rPr>
                </m:ctrlPr>
              </m:sub>
            </m:sSub>
            <m:ctrlPr>
              <w:rPr>
                <w:rFonts w:hint="eastAsia" w:ascii="Cambria Math" w:hAnsi="Cambria Math" w:eastAsiaTheme="minorEastAsia"/>
                <w:color w:val="000000" w:themeColor="text1"/>
                <w:kern w:val="24"/>
                <w:szCs w:val="21"/>
                <w14:textFill>
                  <w14:solidFill>
                    <w14:schemeClr w14:val="tx1"/>
                  </w14:solidFill>
                </w14:textFill>
              </w:rPr>
            </m:ctrlPr>
          </m:den>
        </m:f>
      </m:oMath>
      <w:r>
        <w:rPr>
          <w:rFonts w:hint="eastAsia" w:hAnsi="Cambria Math" w:eastAsiaTheme="minorEastAsia"/>
          <w:color w:val="000000" w:themeColor="text1"/>
          <w:kern w:val="24"/>
          <w:szCs w:val="21"/>
          <w14:textFill>
            <w14:solidFill>
              <w14:schemeClr w14:val="tx1"/>
            </w14:solidFill>
          </w14:textFill>
        </w:rPr>
        <w:t xml:space="preserve"> </w:t>
      </w:r>
      <w:r>
        <w:rPr>
          <w:rFonts w:hint="eastAsia" w:hAnsi="Cambria Math"/>
        </w:rPr>
        <w:t>(公式5)</w:t>
      </w:r>
    </w:p>
    <w:p>
      <w:pPr>
        <w:ind w:firstLine="420" w:firstLineChars="0"/>
      </w:pPr>
      <w:r>
        <w:rPr>
          <w:rFonts w:hint="eastAsia"/>
        </w:rPr>
        <w:t>其中，分母为接收到的服务小区有用功率，分子为接收到的邻区的干扰信号功率和干扰底噪。N</w:t>
      </w:r>
      <w:r>
        <w:rPr>
          <w:rFonts w:hint="eastAsia"/>
          <w:vertAlign w:val="subscript"/>
        </w:rPr>
        <w:t>0</w:t>
      </w:r>
      <w:r>
        <w:rPr>
          <w:rFonts w:hint="eastAsia"/>
        </w:rPr>
        <w:t>为干扰底噪，N</w:t>
      </w:r>
      <w:r>
        <w:rPr>
          <w:vertAlign w:val="subscript"/>
        </w:rPr>
        <w:t>0</w:t>
      </w:r>
      <w:r>
        <w:rPr>
          <w:rFonts w:hint="eastAsia"/>
        </w:rPr>
        <w:t>=-174+10log</w:t>
      </w:r>
      <w:r>
        <w:rPr>
          <w:rFonts w:hint="eastAsia"/>
          <w:vertAlign w:val="subscript"/>
        </w:rPr>
        <w:t>10</w:t>
      </w:r>
      <w:r>
        <w:rPr>
          <w:rFonts w:hint="eastAsia"/>
        </w:rPr>
        <w:t>(BW)[22]，BW（Hz）为带宽。公式5的SINR为线性值。</w:t>
      </w:r>
    </w:p>
    <w:p>
      <w:pPr>
        <w:ind w:firstLine="420"/>
      </w:pPr>
      <w:r>
        <w:rPr>
          <w:rFonts w:hint="eastAsia"/>
        </w:rPr>
        <w:t>在底噪远大于干扰的场景下，SINR计算如公式6：</w:t>
      </w:r>
    </w:p>
    <w:p>
      <w:pPr>
        <w:ind w:firstLine="420"/>
        <w:jc w:val="center"/>
      </w:pPr>
      <m:oMath>
        <m:r>
          <m:rPr>
            <m:sty m:val="p"/>
          </m:rPr>
          <w:rPr>
            <w:rFonts w:ascii="Cambria Math" w:hAnsi="Cambria Math" w:eastAsiaTheme="minorEastAsia"/>
            <w:color w:val="000000" w:themeColor="text1"/>
            <w:kern w:val="24"/>
            <w:szCs w:val="21"/>
            <w14:textFill>
              <w14:solidFill>
                <w14:schemeClr w14:val="tx1"/>
              </w14:solidFill>
            </w14:textFill>
          </w:rPr>
          <m:t>SINR</m:t>
        </m:r>
        <m:r>
          <m:rPr>
            <m:sty m:val="p"/>
          </m:rPr>
          <w:rPr>
            <w:rFonts w:hint="eastAsia" w:ascii="Cambria Math" w:hAnsi="Cambria Math" w:eastAsiaTheme="minorEastAsia"/>
            <w:color w:val="000000" w:themeColor="text1"/>
            <w:kern w:val="24"/>
            <w:szCs w:val="21"/>
            <w14:textFill>
              <w14:solidFill>
                <w14:schemeClr w14:val="tx1"/>
              </w14:solidFill>
            </w14:textFill>
          </w:rPr>
          <m:t>=</m:t>
        </m:r>
        <m:f>
          <m:fPr>
            <m:ctrlPr>
              <w:rPr>
                <w:rFonts w:hint="eastAsia" w:ascii="Cambria Math" w:hAnsi="Cambria Math" w:eastAsiaTheme="minorEastAsia"/>
                <w:color w:val="000000" w:themeColor="text1"/>
                <w:kern w:val="24"/>
                <w:szCs w:val="21"/>
                <w14:textFill>
                  <w14:solidFill>
                    <w14:schemeClr w14:val="tx1"/>
                  </w14:solidFill>
                </w14:textFill>
              </w:rPr>
            </m:ctrlPr>
          </m:fPr>
          <m:num>
            <m:r>
              <m:rPr>
                <m:sty m:val="p"/>
              </m:rPr>
              <w:rPr>
                <w:rFonts w:ascii="Cambria Math" w:hAnsi="Cambria Math" w:eastAsiaTheme="minorEastAsia"/>
                <w:color w:val="000000" w:themeColor="text1"/>
                <w:kern w:val="24"/>
                <w:szCs w:val="21"/>
                <w14:textFill>
                  <w14:solidFill>
                    <w14:schemeClr w14:val="tx1"/>
                  </w14:solidFill>
                </w14:textFill>
              </w:rPr>
              <m:t>Const∗</m:t>
            </m:r>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hint="eastAsia" w:ascii="Cambria Math" w:hAnsi="Cambria Math" w:eastAsiaTheme="minorEastAsia"/>
                <w:color w:val="000000" w:themeColor="text1"/>
                <w:kern w:val="24"/>
                <w:szCs w:val="21"/>
                <w14:textFill>
                  <w14:solidFill>
                    <w14:schemeClr w14:val="tx1"/>
                  </w14:solidFill>
                </w14:textFill>
              </w:rPr>
            </m:ctrlPr>
          </m:num>
          <m:den>
            <m:sSub>
              <m:sSubPr>
                <m:ctrlPr>
                  <w:rPr>
                    <w:rFonts w:hint="eastAsia" w:ascii="Cambria Math" w:hAnsi="Cambria Math"/>
                    <w:i/>
                    <w:kern w:val="24"/>
                    <w:szCs w:val="21"/>
                  </w:rPr>
                </m:ctrlPr>
              </m:sSubPr>
              <m:e>
                <m:r>
                  <m:rPr/>
                  <w:rPr>
                    <w:rFonts w:ascii="Cambria Math"/>
                    <w:kern w:val="24"/>
                    <w:szCs w:val="21"/>
                  </w:rPr>
                  <m:t>N</m:t>
                </m:r>
                <m:ctrlPr>
                  <w:rPr>
                    <w:rFonts w:hint="eastAsia" w:ascii="Cambria Math" w:hAnsi="Cambria Math"/>
                    <w:i/>
                    <w:kern w:val="24"/>
                    <w:szCs w:val="21"/>
                  </w:rPr>
                </m:ctrlPr>
              </m:e>
              <m:sub>
                <m:r>
                  <m:rPr/>
                  <w:rPr>
                    <w:rFonts w:hint="eastAsia" w:ascii="Cambria Math"/>
                    <w:kern w:val="24"/>
                    <w:szCs w:val="21"/>
                  </w:rPr>
                  <m:t>0</m:t>
                </m:r>
                <m:ctrlPr>
                  <w:rPr>
                    <w:rFonts w:hint="eastAsia" w:ascii="Cambria Math" w:hAnsi="Cambria Math"/>
                    <w:i/>
                    <w:kern w:val="24"/>
                    <w:szCs w:val="21"/>
                  </w:rPr>
                </m:ctrlPr>
              </m:sub>
            </m:sSub>
            <m:ctrlPr>
              <w:rPr>
                <w:rFonts w:hint="eastAsia" w:ascii="Cambria Math" w:hAnsi="Cambria Math" w:eastAsiaTheme="minorEastAsia"/>
                <w:color w:val="000000" w:themeColor="text1"/>
                <w:kern w:val="24"/>
                <w:szCs w:val="21"/>
                <w14:textFill>
                  <w14:solidFill>
                    <w14:schemeClr w14:val="tx1"/>
                  </w14:solidFill>
                </w14:textFill>
              </w:rPr>
            </m:ctrlPr>
          </m:den>
        </m:f>
      </m:oMath>
      <w:r>
        <w:rPr>
          <w:rFonts w:hint="eastAsia" w:hAnsi="Cambria Math" w:eastAsiaTheme="minorEastAsia"/>
          <w:color w:val="000000" w:themeColor="text1"/>
          <w:kern w:val="24"/>
          <w:szCs w:val="21"/>
          <w14:textFill>
            <w14:solidFill>
              <w14:schemeClr w14:val="tx1"/>
            </w14:solidFill>
          </w14:textFill>
        </w:rPr>
        <w:t xml:space="preserve">  </w:t>
      </w:r>
      <w:r>
        <w:rPr>
          <w:rFonts w:hint="eastAsia" w:hAnsi="Cambria Math"/>
        </w:rPr>
        <w:t>(公式6)</w:t>
      </w:r>
    </w:p>
    <w:p>
      <w:pPr>
        <w:ind w:firstLine="420"/>
      </w:pPr>
    </w:p>
    <w:p>
      <w:pPr>
        <w:ind w:firstLine="420"/>
      </w:pPr>
      <w:r>
        <w:rPr>
          <w:rFonts w:hint="eastAsia"/>
        </w:rPr>
        <w:t>在底噪远小于干扰的场景下，SINR计算如公式7：</w:t>
      </w:r>
    </w:p>
    <w:p>
      <w:pPr>
        <w:ind w:firstLine="420"/>
      </w:pPr>
      <m:oMathPara>
        <m:oMath>
          <m:r>
            <m:rPr>
              <m:sty m:val="p"/>
            </m:rPr>
            <w:rPr>
              <w:rFonts w:ascii="Cambria Math" w:hAnsi="Cambria Math" w:eastAsiaTheme="minorEastAsia"/>
              <w:color w:val="000000" w:themeColor="text1"/>
              <w:kern w:val="24"/>
              <w:szCs w:val="21"/>
              <w14:textFill>
                <w14:solidFill>
                  <w14:schemeClr w14:val="tx1"/>
                </w14:solidFill>
              </w14:textFill>
            </w:rPr>
            <m:t>SINR</m:t>
          </m:r>
          <m:r>
            <m:rPr>
              <m:sty m:val="p"/>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eastAsiaTheme="minorEastAsia"/>
                  <w:color w:val="000000" w:themeColor="text1"/>
                  <w:kern w:val="24"/>
                  <w:szCs w:val="21"/>
                  <w14:textFill>
                    <w14:solidFill>
                      <w14:schemeClr w14:val="tx1"/>
                    </w14:solidFill>
                  </w14:textFill>
                </w:rPr>
              </m:ctrlPr>
            </m:fPr>
            <m:num>
              <m:r>
                <m:rPr>
                  <m:sty m:val="p"/>
                </m:rPr>
                <w:rPr>
                  <w:rFonts w:ascii="Cambria Math" w:hAnsi="Cambria Math" w:eastAsiaTheme="minorEastAsia"/>
                  <w:color w:val="000000" w:themeColor="text1"/>
                  <w:kern w:val="24"/>
                  <w:szCs w:val="21"/>
                  <w14:textFill>
                    <w14:solidFill>
                      <w14:schemeClr w14:val="tx1"/>
                    </w14:solidFill>
                  </w14:textFill>
                </w:rPr>
                <m:t>Const∗</m:t>
              </m:r>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hint="eastAsia" w:ascii="Cambria Math" w:hAnsi="Cambria Math" w:eastAsiaTheme="minorEastAsia"/>
                  <w:color w:val="000000" w:themeColor="text1"/>
                  <w:kern w:val="24"/>
                  <w:szCs w:val="21"/>
                  <w14:textFill>
                    <w14:solidFill>
                      <w14:schemeClr w14:val="tx1"/>
                    </w14:solidFill>
                  </w14:textFill>
                </w:rPr>
              </m:ctrlPr>
            </m:num>
            <m:den>
              <m:r>
                <m:rPr>
                  <m:sty m:val="p"/>
                </m:rPr>
                <w:rPr>
                  <w:rFonts w:ascii="Cambria Math" w:hAnsi="Cambria Math" w:eastAsiaTheme="minorEastAsia"/>
                  <w:color w:val="000000" w:themeColor="text1"/>
                  <w:kern w:val="24"/>
                  <w:szCs w:val="21"/>
                  <w14:textFill>
                    <w14:solidFill>
                      <w14:schemeClr w14:val="tx1"/>
                    </w14:solidFill>
                  </w14:textFill>
                </w:rPr>
                <m:t>Const∗</m:t>
              </m:r>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r>
                <m:rPr/>
                <w:rPr>
                  <w:rFonts w:ascii="Cambria Math" w:hAnsi="Cambria Math"/>
                  <w:color w:val="000000" w:themeColor="text1"/>
                  <w:kern w:val="24"/>
                  <w:szCs w:val="21"/>
                  <w14:textFill>
                    <w14:solidFill>
                      <w14:schemeClr w14:val="tx1"/>
                    </w14:solidFill>
                  </w14:textFill>
                </w:rPr>
                <m: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rPr>
                          </m:ctrlPr>
                        </m:fPr>
                        <m:num>
                          <m:sSup>
                            <m:sSupPr>
                              <m:ctrlPr>
                                <w:rPr>
                                  <w:rFonts w:hint="eastAsia" w:ascii="Cambria Math" w:hAnsi="Cambria Math"/>
                                  <w:i/>
                                </w:rPr>
                              </m:ctrlPr>
                            </m:sSupPr>
                            <m:e>
                              <m:r>
                                <m:rPr/>
                                <w:rPr>
                                  <w:rFonts w:ascii="Cambria Math" w:hAnsi="Cambria Math"/>
                                </w:rPr>
                                <m:t>(−1)</m:t>
                              </m:r>
                              <m:ctrlPr>
                                <w:rPr>
                                  <w:rFonts w:hint="eastAsia" w:ascii="Cambria Math" w:hAnsi="Cambria Math"/>
                                  <w:i/>
                                </w:rPr>
                              </m:ctrlPr>
                            </m:e>
                            <m:sup>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ctrlPr>
                                <w:rPr>
                                  <w:rFonts w:hint="eastAsia" w:ascii="Cambria Math" w:hAnsi="Cambria Math"/>
                                  <w:i/>
                                </w:rPr>
                              </m:ctrlPr>
                            </m:sup>
                          </m:sSup>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ctrlPr>
                <w:rPr>
                  <w:rFonts w:hint="eastAsia" w:ascii="Cambria Math" w:hAnsi="Cambria Math" w:eastAsiaTheme="minorEastAsia"/>
                  <w:color w:val="000000" w:themeColor="text1"/>
                  <w:kern w:val="24"/>
                  <w:szCs w:val="21"/>
                  <w14:textFill>
                    <w14:solidFill>
                      <w14:schemeClr w14:val="tx1"/>
                    </w14:solidFill>
                  </w14:textFill>
                </w:rPr>
              </m:ctrlPr>
            </m:den>
          </m:f>
        </m:oMath>
      </m:oMathPara>
    </w:p>
    <w:p>
      <w:pPr>
        <w:ind w:firstLine="420"/>
        <w:jc w:val="center"/>
      </w:pPr>
      <m:oMath>
        <m:r>
          <m:rPr>
            <m:sty m:val="p"/>
          </m:rPr>
          <w:rPr>
            <w:rFonts w:hint="eastAsia" w:ascii="Cambria Math" w:hAnsi="Cambria Math" w:eastAsiaTheme="minorEastAsia"/>
            <w:color w:val="000000" w:themeColor="text1"/>
            <w:kern w:val="24"/>
            <w:szCs w:val="21"/>
            <w14:textFill>
              <w14:solidFill>
                <w14:schemeClr w14:val="tx1"/>
              </w14:solidFill>
            </w14:textFill>
          </w:rPr>
          <m:t>=</m:t>
        </m:r>
        <m:f>
          <m:fPr>
            <m:ctrlPr>
              <w:rPr>
                <w:rFonts w:hint="eastAsia" w:ascii="Cambria Math" w:hAnsi="Cambria Math" w:eastAsiaTheme="minorEastAsia"/>
                <w:color w:val="000000" w:themeColor="text1"/>
                <w:kern w:val="24"/>
                <w:szCs w:val="21"/>
                <w14:textFill>
                  <w14:solidFill>
                    <w14:schemeClr w14:val="tx1"/>
                  </w14:solidFill>
                </w14:textFill>
              </w:rPr>
            </m:ctrlPr>
          </m:fPr>
          <m:num>
            <m:r>
              <m:rPr>
                <m:sty m:val="p"/>
              </m:rPr>
              <w:rPr>
                <w:rFonts w:hint="eastAsia" w:ascii="Cambria Math" w:hAnsi="Cambria Math" w:eastAsiaTheme="minorEastAsia"/>
                <w:color w:val="000000" w:themeColor="text1"/>
                <w:kern w:val="24"/>
                <w:szCs w:val="21"/>
                <w14:textFill>
                  <w14:solidFill>
                    <w14:schemeClr w14:val="tx1"/>
                  </w14:solidFill>
                </w14:textFill>
              </w:rPr>
              <m:t>1</m:t>
            </m:r>
            <m:ctrlPr>
              <w:rPr>
                <w:rFonts w:hint="eastAsia" w:ascii="Cambria Math" w:hAnsi="Cambria Math" w:eastAsiaTheme="minorEastAsia"/>
                <w:color w:val="000000" w:themeColor="text1"/>
                <w:kern w:val="24"/>
                <w:szCs w:val="21"/>
                <w14:textFill>
                  <w14:solidFill>
                    <w14:schemeClr w14:val="tx1"/>
                  </w14:solidFill>
                </w14:textFill>
              </w:rPr>
            </m:ctrlPr>
          </m:num>
          <m:den>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rPr>
                        </m:ctrlPr>
                      </m:fPr>
                      <m:num>
                        <m:sSup>
                          <m:sSupPr>
                            <m:ctrlPr>
                              <w:rPr>
                                <w:rFonts w:hint="eastAsia" w:ascii="Cambria Math" w:hAnsi="Cambria Math"/>
                                <w:i/>
                              </w:rPr>
                            </m:ctrlPr>
                          </m:sSupPr>
                          <m:e>
                            <m:r>
                              <m:rPr/>
                              <w:rPr>
                                <w:rFonts w:ascii="Cambria Math" w:hAnsi="Cambria Math"/>
                              </w:rPr>
                              <m:t>(−1)</m:t>
                            </m:r>
                            <m:ctrlPr>
                              <w:rPr>
                                <w:rFonts w:hint="eastAsia" w:ascii="Cambria Math" w:hAnsi="Cambria Math"/>
                                <w:i/>
                              </w:rPr>
                            </m:ctrlPr>
                          </m:e>
                          <m:sup>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ctrlPr>
                              <w:rPr>
                                <w:rFonts w:hint="eastAsia" w:ascii="Cambria Math" w:hAnsi="Cambria Math"/>
                                <w:i/>
                              </w:rPr>
                            </m:ctrlPr>
                          </m:sup>
                        </m:sSup>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ctrlPr>
              <w:rPr>
                <w:rFonts w:hint="eastAsia" w:ascii="Cambria Math" w:hAnsi="Cambria Math" w:eastAsiaTheme="minorEastAsia"/>
                <w:color w:val="000000" w:themeColor="text1"/>
                <w:kern w:val="24"/>
                <w:szCs w:val="21"/>
                <w14:textFill>
                  <w14:solidFill>
                    <w14:schemeClr w14:val="tx1"/>
                  </w14:solidFill>
                </w14:textFill>
              </w:rPr>
            </m:ctrlPr>
          </m:den>
        </m:f>
      </m:oMath>
      <w:r>
        <w:rPr>
          <w:rFonts w:hint="eastAsia" w:hAnsi="Cambria Math" w:eastAsiaTheme="minorEastAsia"/>
          <w:color w:val="000000" w:themeColor="text1"/>
          <w:kern w:val="24"/>
          <w:szCs w:val="21"/>
          <w14:textFill>
            <w14:solidFill>
              <w14:schemeClr w14:val="tx1"/>
            </w14:solidFill>
          </w14:textFill>
        </w:rPr>
        <w:t xml:space="preserve"> </w:t>
      </w:r>
    </w:p>
    <w:p>
      <w:pPr>
        <w:ind w:firstLine="420"/>
        <w:jc w:val="center"/>
        <w:rPr>
          <w:rFonts w:hAnsi="Cambria Math" w:eastAsiaTheme="minorEastAsia"/>
          <w:color w:val="000000" w:themeColor="text1"/>
          <w:kern w:val="24"/>
          <w:szCs w:val="21"/>
          <w14:textFill>
            <w14:solidFill>
              <w14:schemeClr w14:val="tx1"/>
            </w14:solidFill>
          </w14:textFill>
        </w:rPr>
      </w:pPr>
      <m:oMath>
        <m:r>
          <m:rPr>
            <m:sty m:val="p"/>
          </m:rPr>
          <w:rPr>
            <w:rFonts w:hint="eastAsia" w:ascii="Cambria Math" w:hAnsi="Cambria Math" w:eastAsiaTheme="minorEastAsia"/>
            <w:color w:val="000000" w:themeColor="text1"/>
            <w:kern w:val="24"/>
            <w:szCs w:val="21"/>
            <w14:textFill>
              <w14:solidFill>
                <w14:schemeClr w14:val="tx1"/>
              </w14:solidFill>
            </w14:textFill>
          </w:rPr>
          <m:t>即，</m:t>
        </m:r>
        <m:r>
          <m:rPr>
            <m:sty m:val="p"/>
          </m:rPr>
          <w:rPr>
            <w:rFonts w:ascii="Cambria Math" w:hAnsi="Cambria Math" w:eastAsiaTheme="minorEastAsia"/>
            <w:color w:val="000000" w:themeColor="text1"/>
            <w:kern w:val="24"/>
            <w:szCs w:val="21"/>
            <w14:textFill>
              <w14:solidFill>
                <w14:schemeClr w14:val="tx1"/>
              </w14:solidFill>
            </w14:textFill>
          </w:rPr>
          <m:t>SINR</m:t>
        </m:r>
        <m:r>
          <m:rPr>
            <m:sty m:val="p"/>
          </m:rPr>
          <w:rPr>
            <w:rFonts w:ascii="Cambria Math" w:hAnsi="Cambria Math"/>
            <w:color w:val="000000" w:themeColor="text1"/>
            <w:kern w:val="24"/>
            <w:szCs w:val="21"/>
            <w14:textFill>
              <w14:solidFill>
                <w14:schemeClr w14:val="tx1"/>
              </w14:solidFill>
            </w14:textFill>
          </w:rPr>
          <m:t>≈SIR≈</m:t>
        </m:r>
        <m:f>
          <m:fPr>
            <m:ctrlPr>
              <w:rPr>
                <w:rFonts w:hint="eastAsia" w:ascii="Cambria Math" w:hAnsi="Cambria Math" w:eastAsiaTheme="minorEastAsia"/>
                <w:color w:val="000000" w:themeColor="text1"/>
                <w:kern w:val="24"/>
                <w:szCs w:val="21"/>
                <w14:textFill>
                  <w14:solidFill>
                    <w14:schemeClr w14:val="tx1"/>
                  </w14:solidFill>
                </w14:textFill>
              </w:rPr>
            </m:ctrlPr>
          </m:fPr>
          <m:num>
            <m:r>
              <m:rPr>
                <m:sty m:val="p"/>
              </m:rPr>
              <w:rPr>
                <w:rFonts w:hint="eastAsia" w:ascii="Cambria Math" w:hAnsi="Cambria Math" w:eastAsiaTheme="minorEastAsia"/>
                <w:color w:val="000000" w:themeColor="text1"/>
                <w:kern w:val="24"/>
                <w:szCs w:val="21"/>
                <w14:textFill>
                  <w14:solidFill>
                    <w14:schemeClr w14:val="tx1"/>
                  </w14:solidFill>
                </w14:textFill>
              </w:rPr>
              <m:t>1</m:t>
            </m:r>
            <m:ctrlPr>
              <w:rPr>
                <w:rFonts w:hint="eastAsia" w:ascii="Cambria Math" w:hAnsi="Cambria Math" w:eastAsiaTheme="minorEastAsia"/>
                <w:color w:val="000000" w:themeColor="text1"/>
                <w:kern w:val="24"/>
                <w:szCs w:val="21"/>
                <w14:textFill>
                  <w14:solidFill>
                    <w14:schemeClr w14:val="tx1"/>
                  </w14:solidFill>
                </w14:textFill>
              </w:rPr>
            </m:ctrlPr>
          </m:num>
          <m:den>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rPr>
                        </m:ctrlPr>
                      </m:fPr>
                      <m:num>
                        <m:sSup>
                          <m:sSupPr>
                            <m:ctrlPr>
                              <w:rPr>
                                <w:rFonts w:hint="eastAsia" w:ascii="Cambria Math" w:hAnsi="Cambria Math"/>
                                <w:i/>
                              </w:rPr>
                            </m:ctrlPr>
                          </m:sSupPr>
                          <m:e>
                            <m:r>
                              <m:rPr/>
                              <w:rPr>
                                <w:rFonts w:ascii="Cambria Math" w:hAnsi="Cambria Math"/>
                              </w:rPr>
                              <m:t>(−1)</m:t>
                            </m:r>
                            <m:ctrlPr>
                              <w:rPr>
                                <w:rFonts w:hint="eastAsia" w:ascii="Cambria Math" w:hAnsi="Cambria Math"/>
                                <w:i/>
                              </w:rPr>
                            </m:ctrlPr>
                          </m:e>
                          <m:sup>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ctrlPr>
                              <w:rPr>
                                <w:rFonts w:hint="eastAsia" w:ascii="Cambria Math" w:hAnsi="Cambria Math"/>
                                <w:i/>
                              </w:rPr>
                            </m:ctrlPr>
                          </m:sup>
                        </m:sSup>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)^(−2.2))</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ctrlPr>
              <w:rPr>
                <w:rFonts w:hint="eastAsia" w:ascii="Cambria Math" w:hAnsi="Cambria Math" w:eastAsiaTheme="minorEastAsia"/>
                <w:color w:val="000000" w:themeColor="text1"/>
                <w:kern w:val="24"/>
                <w:szCs w:val="21"/>
                <w14:textFill>
                  <w14:solidFill>
                    <w14:schemeClr w14:val="tx1"/>
                  </w14:solidFill>
                </w14:textFill>
              </w:rPr>
            </m:ctrlPr>
          </m:den>
        </m:f>
      </m:oMath>
      <w:r>
        <w:rPr>
          <w:rFonts w:hint="eastAsia" w:hAnsi="Cambria Math" w:eastAsiaTheme="minorEastAsia"/>
          <w:color w:val="000000" w:themeColor="text1"/>
          <w:kern w:val="24"/>
          <w:szCs w:val="21"/>
          <w14:textFill>
            <w14:solidFill>
              <w14:schemeClr w14:val="tx1"/>
            </w14:solidFill>
          </w14:textFill>
        </w:rPr>
        <w:t xml:space="preserve"> </w:t>
      </w:r>
      <w:r>
        <w:rPr>
          <w:rFonts w:hint="eastAsia" w:hAnsi="Cambria Math"/>
        </w:rPr>
        <w:t>(公式7)</w:t>
      </w:r>
    </w:p>
    <w:p>
      <w:pPr>
        <w:ind w:firstLine="420"/>
      </w:pPr>
      <w:r>
        <w:rPr>
          <w:rFonts w:hint="eastAsia" w:hAnsi="Cambria Math" w:eastAsiaTheme="minorEastAsia"/>
          <w:color w:val="000000" w:themeColor="text1"/>
          <w:kern w:val="24"/>
          <w:szCs w:val="21"/>
          <w14:textFill>
            <w14:solidFill>
              <w14:schemeClr w14:val="tx1"/>
            </w14:solidFill>
          </w14:textFill>
        </w:rPr>
        <w:t>其中，N为干扰波束/小区个数，SINR为信干噪比，SIR为信干比。</w:t>
      </w:r>
    </w:p>
    <w:p>
      <w:pPr>
        <w:spacing w:line="312" w:lineRule="auto"/>
        <w:ind w:firstLine="420" w:firstLineChars="0"/>
        <w:rPr>
          <w:bCs/>
          <w:szCs w:val="21"/>
        </w:rPr>
      </w:pPr>
      <w:r>
        <w:rPr>
          <w:rFonts w:hint="eastAsia"/>
          <w:bCs/>
          <w:szCs w:val="21"/>
        </w:rPr>
        <w:t>根据上述假设，可以得到以下结论：</w:t>
      </w:r>
    </w:p>
    <w:p>
      <w:pPr>
        <w:spacing w:line="312" w:lineRule="auto"/>
        <w:ind w:firstLine="420" w:firstLineChars="0"/>
        <w:rPr>
          <w:bCs/>
          <w:szCs w:val="21"/>
        </w:rPr>
      </w:pPr>
      <w:del w:id="910" w:author="cmcc" w:date="2024-01-16T09:40:44Z">
        <w:r>
          <w:rPr>
            <w:rFonts w:hint="eastAsia"/>
            <w:bCs/>
            <w:szCs w:val="21"/>
          </w:rPr>
          <w:delText>小</w:delText>
        </w:r>
      </w:del>
      <w:del w:id="911" w:author="cmcc" w:date="2024-01-16T09:40:43Z">
        <w:r>
          <w:rPr>
            <w:rFonts w:hint="eastAsia"/>
            <w:bCs/>
            <w:szCs w:val="21"/>
          </w:rPr>
          <w:delText>结1：</w:delText>
        </w:r>
      </w:del>
      <w:r>
        <w:rPr>
          <w:rFonts w:hint="eastAsia"/>
          <w:bCs/>
          <w:szCs w:val="21"/>
        </w:rPr>
        <w:t>低空立体组网干扰模型在线性组网场景下，在干扰小区到用户的投影距离是服务小区到用户的投影距离n倍时，且垂直夹角</w:t>
      </w:r>
      <m:oMath>
        <m:r>
          <m:rPr>
            <m:sty m:val="p"/>
          </m:rPr>
          <w:rPr>
            <w:rFonts w:hint="eastAsia" w:ascii="Cambria Math" w:hAnsi="Cambria Math"/>
            <w:szCs w:val="21"/>
          </w:rPr>
          <m:t>α</m:t>
        </m:r>
        <m:r>
          <m:rPr>
            <m:sty m:val="p"/>
          </m:rPr>
          <w:rPr>
            <w:rFonts w:ascii="Cambria Math" w:hAnsi="Cambria Math"/>
            <w:szCs w:val="21"/>
          </w:rPr>
          <m:t>&lt;</m:t>
        </m:r>
        <m:sSup>
          <m:sSupPr>
            <m:ctrlPr>
              <w:rPr>
                <w:rFonts w:ascii="Cambria Math" w:hAnsi="Cambria Math"/>
                <w:bCs/>
                <w:szCs w:val="21"/>
              </w:rPr>
            </m:ctrlPr>
          </m:sSupPr>
          <m:e>
            <m:r>
              <m:rPr>
                <m:sty m:val="p"/>
              </m:rPr>
              <w:rPr>
                <w:rFonts w:ascii="Cambria Math" w:hAnsi="Cambria Math"/>
                <w:szCs w:val="21"/>
              </w:rPr>
              <m:t>30</m:t>
            </m:r>
            <m:ctrlPr>
              <w:rPr>
                <w:rFonts w:ascii="Cambria Math" w:hAnsi="Cambria Math"/>
                <w:bCs/>
                <w:szCs w:val="21"/>
              </w:rPr>
            </m:ctrlPr>
          </m:e>
          <m:sup>
            <m:r>
              <m:rPr>
                <m:sty m:val="p"/>
              </m:rPr>
              <w:rPr>
                <w:rFonts w:ascii="Cambria Math" w:hAnsi="Cambria Math"/>
                <w:szCs w:val="21"/>
              </w:rPr>
              <m:t>o</m:t>
            </m:r>
            <m:ctrlPr>
              <w:rPr>
                <w:rFonts w:ascii="Cambria Math" w:hAnsi="Cambria Math"/>
                <w:bCs/>
                <w:szCs w:val="21"/>
              </w:rPr>
            </m:ctrlPr>
          </m:sup>
        </m:sSup>
      </m:oMath>
      <w:r>
        <w:rPr>
          <w:rFonts w:hint="eastAsia"/>
          <w:bCs/>
          <w:szCs w:val="21"/>
        </w:rPr>
        <w:t>前提下，干扰与用户到服务小区和干扰小区的投影距离相对关系以及干扰波束/小区个数相关，用户高度、波束角度等相关因素已体现到投影距离参数中。</w:t>
      </w:r>
    </w:p>
    <w:p>
      <w:pPr>
        <w:spacing w:line="312" w:lineRule="auto"/>
        <w:ind w:firstLine="420" w:firstLineChars="0"/>
        <w:rPr>
          <w:rFonts w:hAnsi="Cambria Math"/>
        </w:rPr>
      </w:pPr>
      <w:r>
        <w:rPr>
          <w:rFonts w:hint="eastAsia"/>
        </w:rPr>
        <w:t>在通信系统中</w:t>
      </w:r>
      <w:r>
        <w:rPr>
          <w:rFonts w:hint="eastAsia"/>
          <w:highlight w:val="yellow"/>
        </w:rPr>
        <w:t>，</w:t>
      </w:r>
      <m:oMath>
        <m:r>
          <m:rPr>
            <m:sty m:val="p"/>
          </m:rPr>
          <w:rPr>
            <w:rFonts w:hint="default" w:ascii="DejaVu Math TeX Gyre"/>
            <w:color w:val="FF0000"/>
            <w:highlight w:val="yellow"/>
            <w:lang w:val="en-US" w:eastAsia="zh-CN"/>
            <w:rPrChange w:id="912" w:author="陈蔚燕" w:date="2024-01-03T11:35:39Z">
              <w:rPr>
                <w:rFonts w:hint="default" w:ascii="DejaVu Math TeX Gyre"/>
                <w:highlight w:val="yellow"/>
                <w:lang w:val="en-US" w:eastAsia="zh-CN"/>
              </w:rPr>
            </w:rPrChange>
          </w:rPr>
          <m:t>n</m:t>
        </m:r>
        <m:r>
          <m:rPr>
            <m:sty m:val="p"/>
          </m:rPr>
          <w:rPr>
            <w:rFonts w:ascii="DejaVu Math TeX Gyre" w:hAnsi="DejaVu Math TeX Gyre"/>
            <w:highlight w:val="yellow"/>
          </w:rPr>
          <m:t>α&lt;</m:t>
        </m:r>
        <m:f>
          <m:fPr>
            <m:ctrlPr>
              <w:rPr>
                <w:rFonts w:ascii="Cambria Math" w:hAnsi="Cambria Math"/>
                <w:highlight w:val="yellow"/>
              </w:rPr>
            </m:ctrlPr>
          </m:fPr>
          <m:num>
            <m:r>
              <m:rPr>
                <m:sty m:val="p"/>
              </m:rPr>
              <w:rPr>
                <w:rFonts w:ascii="DejaVu Math TeX Gyre" w:hAnsi="DejaVu Math TeX Gyre"/>
                <w:highlight w:val="yellow"/>
              </w:rPr>
              <m:t>π</m:t>
            </m:r>
            <m:ctrlPr>
              <w:rPr>
                <w:rFonts w:ascii="Cambria Math" w:hAnsi="Cambria Math"/>
                <w:highlight w:val="yellow"/>
              </w:rPr>
            </m:ctrlPr>
          </m:num>
          <m:den>
            <m:r>
              <m:rPr>
                <m:sty m:val="p"/>
              </m:rPr>
              <w:rPr>
                <w:rFonts w:hint="eastAsia" w:ascii="DejaVu Math TeX Gyre" w:hAnsi="DejaVu Math TeX Gyre"/>
                <w:highlight w:val="yellow"/>
              </w:rPr>
              <m:t>2</m:t>
            </m:r>
            <m:ctrlPr>
              <w:rPr>
                <w:rFonts w:ascii="Cambria Math" w:hAnsi="Cambria Math"/>
                <w:highlight w:val="yellow"/>
              </w:rPr>
            </m:ctrlPr>
          </m:den>
        </m:f>
        <m:r>
          <m:rPr>
            <m:sty m:val="p"/>
          </m:rPr>
          <w:rPr>
            <w:rFonts w:hint="eastAsia" w:ascii="DejaVu Math TeX Gyre" w:hAnsi="DejaVu Math TeX Gyre"/>
            <w:highlight w:val="yellow"/>
          </w:rPr>
          <m:t>，</m:t>
        </m:r>
        <m:func>
          <m:funcPr>
            <m:ctrlPr>
              <w:rPr>
                <w:rFonts w:hint="eastAsia" w:ascii="Cambria Math" w:hAnsi="Cambria Math"/>
                <w:highlight w:val="yellow"/>
              </w:rPr>
            </m:ctrlPr>
          </m:funcPr>
          <m:fName>
            <m:r>
              <m:rPr>
                <m:sty m:val="p"/>
              </m:rPr>
              <w:rPr>
                <w:rFonts w:ascii="DejaVu Math TeX Gyre" w:hAnsi="DejaVu Math TeX Gyre"/>
                <w:highlight w:val="yellow"/>
              </w:rPr>
              <m:t>cos</m:t>
            </m:r>
            <m:ctrlPr>
              <w:rPr>
                <w:rFonts w:hint="eastAsia" w:ascii="Cambria Math" w:hAnsi="Cambria Math"/>
                <w:highlight w:val="yellow"/>
              </w:rPr>
            </m:ctrlPr>
          </m:fName>
          <m:e>
            <m:r>
              <m:rPr>
                <m:sty m:val="p"/>
              </m:rPr>
              <w:rPr>
                <w:rFonts w:hint="default" w:ascii="DejaVu Math TeX Gyre" w:hAnsi="DejaVu Math TeX Gyre"/>
                <w:color w:val="FF0000"/>
                <w:highlight w:val="yellow"/>
                <w:lang w:val="en-US" w:eastAsia="zh-CN"/>
                <w:rPrChange w:id="913" w:author="陈蔚燕" w:date="2024-01-03T11:35:41Z">
                  <w:rPr>
                    <w:rFonts w:hint="default" w:ascii="DejaVu Math TeX Gyre" w:hAnsi="DejaVu Math TeX Gyre"/>
                    <w:highlight w:val="yellow"/>
                    <w:lang w:val="en-US" w:eastAsia="zh-CN"/>
                  </w:rPr>
                </w:rPrChange>
              </w:rPr>
              <m:t>n</m:t>
            </m:r>
            <m:r>
              <m:rPr>
                <m:sty m:val="p"/>
              </m:rPr>
              <w:rPr>
                <w:rFonts w:ascii="DejaVu Math TeX Gyre" w:hAnsi="DejaVu Math TeX Gyre"/>
                <w:highlight w:val="yellow"/>
              </w:rPr>
              <m:t>α&gt;</m:t>
            </m:r>
            <m:r>
              <m:rPr>
                <m:sty m:val="p"/>
              </m:rPr>
              <w:rPr>
                <w:rFonts w:hint="eastAsia" w:ascii="DejaVu Math TeX Gyre" w:hAnsi="DejaVu Math TeX Gyre"/>
                <w:highlight w:val="yellow"/>
              </w:rPr>
              <m:t>0，</m:t>
            </m:r>
            <m:ctrlPr>
              <w:rPr>
                <w:rFonts w:hint="eastAsia" w:ascii="Cambria Math" w:hAnsi="Cambria Math"/>
                <w:highlight w:val="yellow"/>
              </w:rPr>
            </m:ctrlPr>
          </m:e>
        </m:func>
        <m:func>
          <m:funcPr>
            <m:ctrlPr>
              <w:rPr>
                <w:rFonts w:hint="eastAsia" w:ascii="Cambria Math" w:hAnsi="Cambria Math"/>
                <w:highlight w:val="yellow"/>
              </w:rPr>
            </m:ctrlPr>
          </m:funcPr>
          <m:fName>
            <m:r>
              <m:rPr>
                <m:sty m:val="p"/>
              </m:rPr>
              <w:rPr>
                <w:rFonts w:ascii="DejaVu Math TeX Gyre" w:hAnsi="DejaVu Math TeX Gyre"/>
                <w:highlight w:val="yellow"/>
              </w:rPr>
              <m:t>cos</m:t>
            </m:r>
            <m:ctrlPr>
              <w:rPr>
                <w:rFonts w:hint="eastAsia" w:ascii="Cambria Math" w:hAnsi="Cambria Math"/>
                <w:highlight w:val="yellow"/>
              </w:rPr>
            </m:ctrlPr>
          </m:fName>
          <m:e>
            <m:r>
              <m:rPr>
                <m:sty m:val="p"/>
              </m:rPr>
              <w:rPr>
                <w:rFonts w:hint="eastAsia" w:ascii="DejaVu Math TeX Gyre" w:hAnsi="DejaVu Math TeX Gyre"/>
                <w:highlight w:val="yellow"/>
              </w:rPr>
              <m:t>n</m:t>
            </m:r>
            <m:r>
              <m:rPr>
                <m:sty m:val="p"/>
              </m:rPr>
              <w:rPr>
                <w:rFonts w:ascii="DejaVu Math TeX Gyre" w:hAnsi="DejaVu Math TeX Gyre"/>
                <w:highlight w:val="yellow"/>
              </w:rPr>
              <m:t>α</m:t>
            </m:r>
            <m:r>
              <m:rPr>
                <m:sty m:val="p"/>
              </m:rPr>
              <w:rPr>
                <w:rFonts w:hint="eastAsia" w:ascii="DejaVu Math TeX Gyre" w:hAnsi="DejaVu Math TeX Gyre"/>
                <w:highlight w:val="yellow"/>
              </w:rPr>
              <m:t>/</m:t>
            </m:r>
            <m:func>
              <m:funcPr>
                <m:ctrlPr>
                  <w:rPr>
                    <w:rFonts w:hint="eastAsia" w:ascii="Cambria Math" w:hAnsi="Cambria Math"/>
                    <w:highlight w:val="yellow"/>
                  </w:rPr>
                </m:ctrlPr>
              </m:funcPr>
              <m:fName>
                <m:r>
                  <m:rPr>
                    <m:sty m:val="p"/>
                  </m:rPr>
                  <w:rPr>
                    <w:rFonts w:ascii="DejaVu Math TeX Gyre" w:hAnsi="DejaVu Math TeX Gyre"/>
                    <w:highlight w:val="yellow"/>
                  </w:rPr>
                  <m:t>cos</m:t>
                </m:r>
                <m:ctrlPr>
                  <w:rPr>
                    <w:rFonts w:hint="eastAsia" w:ascii="Cambria Math" w:hAnsi="Cambria Math"/>
                    <w:highlight w:val="yellow"/>
                  </w:rPr>
                </m:ctrlPr>
              </m:fName>
              <m:e>
                <m:r>
                  <m:rPr>
                    <m:sty m:val="p"/>
                  </m:rPr>
                  <w:rPr>
                    <w:rFonts w:ascii="DejaVu Math TeX Gyre" w:hAnsi="DejaVu Math TeX Gyre"/>
                    <w:highlight w:val="yellow"/>
                  </w:rPr>
                  <m:t>α</m:t>
                </m:r>
                <m:ctrlPr>
                  <w:rPr>
                    <w:rFonts w:hint="eastAsia" w:ascii="Cambria Math" w:hAnsi="Cambria Math"/>
                    <w:highlight w:val="yellow"/>
                  </w:rPr>
                </m:ctrlPr>
              </m:e>
            </m:func>
            <m:ctrlPr>
              <w:rPr>
                <w:rFonts w:hint="eastAsia" w:ascii="Cambria Math" w:hAnsi="Cambria Math"/>
                <w:highlight w:val="yellow"/>
              </w:rPr>
            </m:ctrlPr>
          </m:e>
        </m:func>
      </m:oMath>
      <w:r>
        <w:rPr>
          <w:rFonts w:hint="eastAsia" w:hAnsi="Cambria Math"/>
          <w:highlight w:val="yellow"/>
        </w:rPr>
        <w:t>的比</w:t>
      </w:r>
      <w:r>
        <w:rPr>
          <w:rFonts w:hint="eastAsia" w:hAnsi="Cambria Math"/>
        </w:rPr>
        <w:t>值一定大于0</w:t>
      </w:r>
      <w:r>
        <w:rPr>
          <w:rFonts w:hint="eastAsia"/>
        </w:rPr>
        <w:t>，所以该低空干扰模型，在此通信场景中可忽略公式7中的</w:t>
      </w:r>
      <m:oMath>
        <m:sSup>
          <m:sSupPr>
            <m:ctrlPr>
              <w:rPr>
                <w:rFonts w:hint="eastAsia" w:ascii="Cambria Math" w:hAnsi="Cambria Math"/>
                <w:i/>
              </w:rPr>
            </m:ctrlPr>
          </m:sSupPr>
          <m:e>
            <m:r>
              <m:rPr/>
              <w:rPr>
                <w:rFonts w:ascii="Cambria Math" w:hAnsi="Cambria Math"/>
              </w:rPr>
              <m:t>(−1)</m:t>
            </m:r>
            <m:ctrlPr>
              <w:rPr>
                <w:rFonts w:hint="eastAsia" w:ascii="Cambria Math" w:hAnsi="Cambria Math"/>
                <w:i/>
              </w:rPr>
            </m:ctrlPr>
          </m:e>
          <m:sup>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ctrlPr>
              <w:rPr>
                <w:rFonts w:hint="eastAsia" w:ascii="Cambria Math" w:hAnsi="Cambria Math"/>
                <w:i/>
              </w:rPr>
            </m:ctrlPr>
          </m:sup>
        </m:sSup>
      </m:oMath>
      <w:r>
        <w:rPr>
          <w:rFonts w:hint="eastAsia" w:hAnsi="Cambria Math"/>
        </w:rPr>
        <w:t>，如公式8：</w:t>
      </w:r>
    </w:p>
    <w:p>
      <w:pPr>
        <w:ind w:firstLine="420"/>
        <w:jc w:val="center"/>
      </w:pPr>
      <m:oMath>
        <m:r>
          <m:rPr>
            <m:sty m:val="p"/>
          </m:rPr>
          <w:rPr>
            <w:rFonts w:ascii="Cambria Math" w:hAnsi="Cambria Math" w:eastAsiaTheme="minorEastAsia"/>
            <w:color w:val="000000" w:themeColor="text1"/>
            <w:kern w:val="24"/>
            <w:szCs w:val="21"/>
            <w14:textFill>
              <w14:solidFill>
                <w14:schemeClr w14:val="tx1"/>
              </w14:solidFill>
            </w14:textFill>
          </w:rPr>
          <m:t>SINR</m:t>
        </m:r>
        <m:r>
          <m:rPr>
            <m:sty m:val="p"/>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eastAsiaTheme="minorEastAsia"/>
                <w:color w:val="000000" w:themeColor="text1"/>
                <w:kern w:val="24"/>
                <w:szCs w:val="21"/>
                <w14:textFill>
                  <w14:solidFill>
                    <w14:schemeClr w14:val="tx1"/>
                  </w14:solidFill>
                </w14:textFill>
              </w:rPr>
            </m:ctrlPr>
          </m:fPr>
          <m:num>
            <m:r>
              <m:rPr>
                <m:sty m:val="p"/>
              </m:rPr>
              <w:rPr>
                <w:rFonts w:hint="eastAsia" w:ascii="Cambria Math" w:hAnsi="Cambria Math" w:eastAsiaTheme="minorEastAsia"/>
                <w:color w:val="000000" w:themeColor="text1"/>
                <w:kern w:val="24"/>
                <w:szCs w:val="21"/>
                <w14:textFill>
                  <w14:solidFill>
                    <w14:schemeClr w14:val="tx1"/>
                  </w14:solidFill>
                </w14:textFill>
              </w:rPr>
              <m:t>1</m:t>
            </m:r>
            <m:ctrlPr>
              <w:rPr>
                <w:rFonts w:hint="eastAsia" w:ascii="Cambria Math" w:hAnsi="Cambria Math" w:eastAsiaTheme="minorEastAsia"/>
                <w:color w:val="000000" w:themeColor="text1"/>
                <w:kern w:val="24"/>
                <w:szCs w:val="21"/>
                <w14:textFill>
                  <w14:solidFill>
                    <w14:schemeClr w14:val="tx1"/>
                  </w14:solidFill>
                </w14:textFill>
              </w:rPr>
            </m:ctrlPr>
          </m:num>
          <m:den>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rPr>
                        </m:ctrlPr>
                      </m:fPr>
                      <m:num>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)^(−2.2))</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ctrlPr>
              <w:rPr>
                <w:rFonts w:hint="eastAsia" w:ascii="Cambria Math" w:hAnsi="Cambria Math" w:eastAsiaTheme="minorEastAsia"/>
                <w:color w:val="000000" w:themeColor="text1"/>
                <w:kern w:val="24"/>
                <w:szCs w:val="21"/>
                <w14:textFill>
                  <w14:solidFill>
                    <w14:schemeClr w14:val="tx1"/>
                  </w14:solidFill>
                </w14:textFill>
              </w:rPr>
            </m:ctrlPr>
          </m:den>
        </m:f>
      </m:oMath>
      <w:r>
        <w:rPr>
          <w:rFonts w:hint="eastAsia" w:hAnsi="Cambria Math" w:eastAsiaTheme="minorEastAsia"/>
          <w:color w:val="000000" w:themeColor="text1"/>
          <w:kern w:val="24"/>
          <w:szCs w:val="21"/>
          <w14:textFill>
            <w14:solidFill>
              <w14:schemeClr w14:val="tx1"/>
            </w14:solidFill>
          </w14:textFill>
        </w:rPr>
        <w:t xml:space="preserve"> </w:t>
      </w:r>
      <w:r>
        <w:rPr>
          <w:rFonts w:hint="eastAsia" w:hAnsi="Cambria Math"/>
        </w:rPr>
        <w:t>(公式8)</w:t>
      </w:r>
    </w:p>
    <w:p>
      <w:pPr>
        <w:spacing w:line="312" w:lineRule="auto"/>
        <w:ind w:firstLine="420" w:firstLineChars="0"/>
        <w:rPr>
          <w:rFonts w:hAnsi="Cambria Math"/>
        </w:rPr>
      </w:pPr>
      <w:r>
        <w:rPr>
          <w:rFonts w:hint="eastAsia"/>
        </w:rPr>
        <w:t>通信系统LOS径场景下</w:t>
      </w:r>
      <w:r>
        <w:rPr>
          <w:rFonts w:hint="eastAsia" w:hAnsi="Cambria Math"/>
        </w:rPr>
        <w:t>邻区到用户的距离大概率大于服务小区到用户的距离[23]，则邻区与服务小区的相对距离大于1，log10(相对距离)&gt;0，则低空干扰模型修正为公式9：</w:t>
      </w:r>
    </w:p>
    <w:p>
      <w:pPr>
        <w:spacing w:line="312" w:lineRule="auto"/>
        <w:ind w:firstLine="420" w:firstLineChars="0"/>
        <w:jc w:val="center"/>
      </w:pPr>
      <m:oMath>
        <m:r>
          <m:rPr>
            <m:sty m:val="p"/>
          </m:rPr>
          <w:rPr>
            <w:rFonts w:ascii="Cambria Math" w:hAnsi="Cambria Math" w:eastAsiaTheme="minorEastAsia"/>
            <w:color w:val="000000" w:themeColor="text1"/>
            <w:kern w:val="24"/>
            <w:szCs w:val="21"/>
            <w14:textFill>
              <w14:solidFill>
                <w14:schemeClr w14:val="tx1"/>
              </w14:solidFill>
            </w14:textFill>
          </w:rPr>
          <m:t>SINR</m:t>
        </m:r>
        <m:r>
          <m:rPr>
            <m:sty m:val="p"/>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eastAsiaTheme="minorEastAsia"/>
                <w:color w:val="000000" w:themeColor="text1"/>
                <w:kern w:val="24"/>
                <w:szCs w:val="21"/>
                <w14:textFill>
                  <w14:solidFill>
                    <w14:schemeClr w14:val="tx1"/>
                  </w14:solidFill>
                </w14:textFill>
              </w:rPr>
            </m:ctrlPr>
          </m:fPr>
          <m:num>
            <m:r>
              <m:rPr>
                <m:sty m:val="p"/>
              </m:rPr>
              <w:rPr>
                <w:rFonts w:hint="eastAsia" w:ascii="Cambria Math" w:hAnsi="Cambria Math" w:eastAsiaTheme="minorEastAsia"/>
                <w:color w:val="000000" w:themeColor="text1"/>
                <w:kern w:val="24"/>
                <w:szCs w:val="21"/>
                <w14:textFill>
                  <w14:solidFill>
                    <w14:schemeClr w14:val="tx1"/>
                  </w14:solidFill>
                </w14:textFill>
              </w:rPr>
              <m:t>1</m:t>
            </m:r>
            <m:ctrlPr>
              <w:rPr>
                <w:rFonts w:hint="eastAsia" w:ascii="Cambria Math" w:hAnsi="Cambria Math" w:eastAsiaTheme="minorEastAsia"/>
                <w:color w:val="000000" w:themeColor="text1"/>
                <w:kern w:val="24"/>
                <w:szCs w:val="21"/>
                <w14:textFill>
                  <w14:solidFill>
                    <w14:schemeClr w14:val="tx1"/>
                  </w14:solidFill>
                </w14:textFill>
              </w:rPr>
            </m:ctrlPr>
          </m:num>
          <m:den>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d>
                      <m:dPr>
                        <m:begChr m:val="|"/>
                        <m:endChr m:val="|"/>
                        <m:ctrlPr>
                          <w:rPr>
                            <w:rFonts w:ascii="Cambria Math" w:hAnsi="Cambria Math"/>
                            <w:i/>
                            <w:color w:val="000000" w:themeColor="text1"/>
                            <w:kern w:val="24"/>
                            <w:szCs w:val="21"/>
                            <w14:textFill>
                              <w14:solidFill>
                                <w14:schemeClr w14:val="tx1"/>
                              </w14:solidFill>
                            </w14:textFill>
                          </w:rPr>
                        </m:ctrlPr>
                      </m:d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rPr>
                            </m:ctrlPr>
                          </m:fPr>
                          <m:num>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e>
                    </m:d>
                    <m:r>
                      <m:rPr/>
                      <w:rPr>
                        <w:rFonts w:ascii="Cambria Math" w:hAnsi="Cambria Math"/>
                        <w:color w:val="000000" w:themeColor="text1"/>
                        <w:kern w:val="24"/>
                        <w:szCs w:val="21"/>
                        <w14:textFill>
                          <w14:solidFill>
                            <w14:schemeClr w14:val="tx1"/>
                          </w14:solidFill>
                        </w14:textFill>
                      </w:rPr>
                      <m:t>^(−2.2))</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ctrlPr>
              <w:rPr>
                <w:rFonts w:hint="eastAsia" w:ascii="Cambria Math" w:hAnsi="Cambria Math" w:eastAsiaTheme="minorEastAsia"/>
                <w:color w:val="000000" w:themeColor="text1"/>
                <w:kern w:val="24"/>
                <w:szCs w:val="21"/>
                <w14:textFill>
                  <w14:solidFill>
                    <w14:schemeClr w14:val="tx1"/>
                  </w14:solidFill>
                </w14:textFill>
              </w:rPr>
            </m:ctrlPr>
          </m:den>
        </m:f>
      </m:oMath>
      <w:r>
        <w:rPr>
          <w:rFonts w:hint="eastAsia" w:hAnsi="Cambria Math" w:eastAsiaTheme="minorEastAsia"/>
          <w:color w:val="000000" w:themeColor="text1"/>
          <w:kern w:val="24"/>
          <w:szCs w:val="21"/>
          <w14:textFill>
            <w14:solidFill>
              <w14:schemeClr w14:val="tx1"/>
            </w14:solidFill>
          </w14:textFill>
        </w:rPr>
        <w:t xml:space="preserve"> </w:t>
      </w:r>
      <w:r>
        <w:rPr>
          <w:rFonts w:hint="eastAsia" w:hAnsi="Cambria Math"/>
        </w:rPr>
        <w:t>(公式9)</w:t>
      </w:r>
    </w:p>
    <w:p>
      <w:pPr>
        <w:spacing w:line="312" w:lineRule="auto"/>
        <w:ind w:firstLine="420" w:firstLineChars="0"/>
        <w:rPr>
          <w:bCs/>
          <w:szCs w:val="21"/>
        </w:rPr>
      </w:pPr>
      <w:r>
        <w:rPr>
          <w:rFonts w:hint="eastAsia" w:hAnsi="Cambria Math"/>
        </w:rPr>
        <w:t>另外，在</w:t>
      </w:r>
      <m:oMath>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oMath>
      <w:r>
        <w:rPr>
          <w:rFonts w:hint="eastAsia" w:hAnsi="Cambria Math"/>
        </w:rPr>
        <w:t>较小时，修正公式4以及公式9中展开式的</w:t>
      </w:r>
      <w:r>
        <w:rPr>
          <w:rFonts w:hint="eastAsia"/>
          <w:bCs/>
          <w:szCs w:val="21"/>
        </w:rPr>
        <w:t>贝尔曼通项式值如下：</w:t>
      </w:r>
    </w:p>
    <w:p>
      <w:pPr>
        <w:numPr>
          <w:ilvl w:val="0"/>
          <w:numId w:val="5"/>
        </w:numPr>
        <w:spacing w:line="312" w:lineRule="auto"/>
        <w:ind w:firstLine="420" w:firstLineChars="0"/>
      </w:pPr>
      <w:r>
        <w:rPr>
          <w:rFonts w:hint="eastAsia" w:hAnsi="Cambria Math"/>
        </w:rPr>
        <w:t>在</w:t>
      </w:r>
      <m:oMath>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hint="eastAsia" w:ascii="Cambria Math" w:hAnsi="Cambria Math"/>
          </w:rPr>
          <m:t>=1</m:t>
        </m:r>
      </m:oMath>
      <w:r>
        <w:rPr>
          <w:rFonts w:hint="eastAsia" w:hAnsi="Cambria Math"/>
        </w:rPr>
        <w:t>时，</w:t>
      </w:r>
      <m:oMath>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n</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hint="eastAsia" w:ascii="Cambria Math" w:hAnsi="Cambria Math"/>
            <w:color w:val="000000" w:themeColor="text1"/>
            <w:kern w:val="24"/>
            <w:szCs w:val="21"/>
            <w14:textFill>
              <w14:solidFill>
                <w14:schemeClr w14:val="tx1"/>
              </w14:solidFill>
            </w14:textFill>
          </w:rPr>
          <m:t>=1</m:t>
        </m:r>
      </m:oMath>
      <w:r>
        <w:rPr>
          <w:rFonts w:hint="eastAsia" w:hAnsi="Cambria Math"/>
          <w:color w:val="000000" w:themeColor="text1"/>
          <w:kern w:val="24"/>
          <w:szCs w:val="21"/>
          <w14:textFill>
            <w14:solidFill>
              <w14:schemeClr w14:val="tx1"/>
            </w14:solidFill>
          </w14:textFill>
        </w:rPr>
        <w:t>；</w:t>
      </w:r>
    </w:p>
    <w:p>
      <w:pPr>
        <w:numPr>
          <w:ilvl w:val="0"/>
          <w:numId w:val="5"/>
        </w:numPr>
        <w:spacing w:line="312" w:lineRule="auto"/>
        <w:ind w:firstLine="420" w:firstLineChars="0"/>
      </w:pPr>
      <w:r>
        <w:rPr>
          <w:rFonts w:hint="eastAsia" w:hAnsi="Cambria Math"/>
          <w:highlight w:val="none"/>
        </w:rPr>
        <w:t>在</w:t>
      </w:r>
      <m:oMath>
        <m:sSub>
          <m:sSubPr>
            <m:ctrlPr>
              <w:rPr>
                <w:rFonts w:hint="eastAsia" w:ascii="DejaVu Math TeX Gyre" w:hAnsi="DejaVu Math TeX Gyre"/>
                <w:i/>
                <w:highlight w:val="none"/>
              </w:rPr>
            </m:ctrlPr>
          </m:sSubPr>
          <m:e>
            <m:r>
              <m:rPr/>
              <w:rPr>
                <w:rFonts w:ascii="DejaVu Math TeX Gyre" w:hAnsi="DejaVu Math TeX Gyre"/>
                <w:highlight w:val="none"/>
              </w:rPr>
              <m:t>n</m:t>
            </m:r>
            <m:ctrlPr>
              <w:rPr>
                <w:rFonts w:hint="eastAsia" w:ascii="DejaVu Math TeX Gyre" w:hAnsi="DejaVu Math TeX Gyre"/>
                <w:i/>
                <w:highlight w:val="none"/>
              </w:rPr>
            </m:ctrlPr>
          </m:e>
          <m:sub>
            <m:r>
              <m:rPr/>
              <w:rPr>
                <w:rFonts w:ascii="DejaVu Math TeX Gyre" w:hAnsi="DejaVu Math TeX Gyre"/>
                <w:highlight w:val="none"/>
              </w:rPr>
              <m:t>i</m:t>
            </m:r>
            <m:ctrlPr>
              <w:rPr>
                <w:rFonts w:hint="eastAsia" w:ascii="DejaVu Math TeX Gyre" w:hAnsi="DejaVu Math TeX Gyre"/>
                <w:i/>
                <w:highlight w:val="none"/>
              </w:rPr>
            </m:ctrlPr>
          </m:sub>
        </m:sSub>
        <m:r>
          <m:rPr/>
          <w:rPr>
            <w:rFonts w:hint="eastAsia" w:ascii="DejaVu Math TeX Gyre" w:hAnsi="DejaVu Math TeX Gyre"/>
            <w:highlight w:val="none"/>
          </w:rPr>
          <m:t>=2</m:t>
        </m:r>
      </m:oMath>
      <w:r>
        <w:rPr>
          <w:rFonts w:hint="eastAsia" w:hAnsi="Cambria Math"/>
          <w:highlight w:val="none"/>
        </w:rPr>
        <w:t>，</w:t>
      </w:r>
      <w:r>
        <w:rPr>
          <w:rFonts w:hint="eastAsia" w:hAnsi="Cambria Math"/>
          <w:color w:val="000000" w:themeColor="text1"/>
          <w:kern w:val="24"/>
          <w:szCs w:val="21"/>
          <w14:textFill>
            <w14:solidFill>
              <w14:schemeClr w14:val="tx1"/>
            </w14:solidFill>
          </w14:textFill>
        </w:rPr>
        <w:t>在</w:t>
      </w:r>
      <m:oMath>
        <m:r>
          <m:rPr>
            <m:sty m:val="p"/>
          </m:rPr>
          <w:rPr>
            <w:rFonts w:hint="eastAsia" w:ascii="Cambria Math" w:hAnsi="Cambria Math"/>
            <w:szCs w:val="21"/>
          </w:rPr>
          <m:t>α</m:t>
        </m:r>
        <m:r>
          <m:rPr>
            <m:sty m:val="p"/>
          </m:rPr>
          <w:rPr>
            <w:rFonts w:ascii="Cambria Math" w:hAnsi="Cambria Math"/>
            <w:szCs w:val="21"/>
          </w:rPr>
          <m:t>&lt;</m:t>
        </m:r>
        <m:sSup>
          <m:sSupPr>
            <m:ctrlPr>
              <w:rPr>
                <w:rFonts w:ascii="Cambria Math" w:hAnsi="Cambria Math"/>
                <w:bCs/>
                <w:szCs w:val="21"/>
              </w:rPr>
            </m:ctrlPr>
          </m:sSupPr>
          <m:e>
            <m:r>
              <m:rPr>
                <m:sty m:val="p"/>
              </m:rPr>
              <w:rPr>
                <w:rFonts w:ascii="Cambria Math" w:hAnsi="Cambria Math"/>
                <w:szCs w:val="21"/>
              </w:rPr>
              <m:t>30</m:t>
            </m:r>
            <m:ctrlPr>
              <w:rPr>
                <w:rFonts w:ascii="Cambria Math" w:hAnsi="Cambria Math"/>
                <w:bCs/>
                <w:szCs w:val="21"/>
              </w:rPr>
            </m:ctrlPr>
          </m:e>
          <m:sup>
            <m:r>
              <m:rPr>
                <m:sty m:val="p"/>
              </m:rPr>
              <w:rPr>
                <w:rFonts w:ascii="Cambria Math" w:hAnsi="Cambria Math"/>
                <w:szCs w:val="21"/>
              </w:rPr>
              <m:t>o</m:t>
            </m:r>
            <m:ctrlPr>
              <w:rPr>
                <w:rFonts w:ascii="Cambria Math" w:hAnsi="Cambria Math"/>
                <w:bCs/>
                <w:szCs w:val="21"/>
              </w:rPr>
            </m:ctrlPr>
          </m:sup>
        </m:sSup>
      </m:oMath>
      <w:r>
        <w:rPr>
          <w:rFonts w:hint="eastAsia" w:hAnsi="Cambria Math"/>
          <w:bCs/>
          <w:szCs w:val="21"/>
        </w:rPr>
        <w:t>时，修正通项式值为</w:t>
      </w:r>
      <m:oMath>
        <m:r>
          <m:rPr>
            <m:sty m:val="p"/>
          </m:rPr>
          <w:rPr>
            <w:rFonts w:hint="eastAsia" w:ascii="Cambria Math" w:hAnsi="Cambria Math"/>
            <w:szCs w:val="21"/>
          </w:rPr>
          <m:t>average</m:t>
        </m:r>
        <m:r>
          <m:rPr>
            <m:sty m:val="p"/>
          </m:rPr>
          <w:rPr>
            <w:rFonts w:ascii="Cambria Math" w:hAnsi="Cambria Math"/>
            <w:szCs w:val="21"/>
          </w:rPr>
          <m:t>(</m:t>
        </m:r>
        <m:f>
          <m:fPr>
            <m:ctrlPr>
              <w:rPr>
                <w:rFonts w:hint="eastAsia" w:ascii="Cambria Math" w:hAnsi="Cambria Math"/>
                <w:i/>
                <w:color w:val="000000" w:themeColor="text1"/>
                <w:kern w:val="24"/>
                <w:szCs w:val="21"/>
                <w14:textFill>
                  <w14:solidFill>
                    <w14:schemeClr w14:val="tx1"/>
                  </w14:solidFill>
                </w14:textFill>
              </w:rPr>
            </m:ctrlPr>
          </m:fPr>
          <m:num>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hint="eastAsia" w:ascii="Cambria Math" w:hAnsi="Cambria Math"/>
                        <w:color w:val="000000" w:themeColor="text1"/>
                        <w:kern w:val="24"/>
                        <w:szCs w:val="21"/>
                        <w14:textFill>
                          <w14:solidFill>
                            <w14:schemeClr w14:val="tx1"/>
                          </w14:solidFill>
                        </w14:textFill>
                      </w:rPr>
                      <m:t>2</m:t>
                    </m:r>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i</m:t>
                    </m:r>
                    <m:ctrlPr>
                      <w:rPr>
                        <w:rFonts w:hint="eastAsia" w:ascii="Cambria Math" w:hAnsi="Cambria Math"/>
                        <w:i/>
                        <w:color w:val="000000" w:themeColor="text1"/>
                        <w:kern w:val="24"/>
                        <w:szCs w:val="21"/>
                        <w14:textFill>
                          <w14:solidFill>
                            <w14:schemeClr w14:val="tx1"/>
                          </w14:solidFill>
                        </w14:textFill>
                      </w:rPr>
                    </m:ctrlPr>
                  </m:sub>
                </m:sSub>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)≈0.8</m:t>
        </m:r>
      </m:oMath>
      <w:r>
        <w:rPr>
          <w:rFonts w:hint="eastAsia" w:hAnsi="Cambria Math"/>
          <w:color w:val="000000" w:themeColor="text1"/>
          <w:kern w:val="24"/>
          <w:szCs w:val="21"/>
          <w14:textFill>
            <w14:solidFill>
              <w14:schemeClr w14:val="tx1"/>
            </w14:solidFill>
          </w14:textFill>
        </w:rPr>
        <w:t>。</w:t>
      </w:r>
    </w:p>
    <w:p>
      <w:pPr>
        <w:spacing w:line="312" w:lineRule="auto"/>
        <w:ind w:firstLine="420" w:firstLineChars="0"/>
      </w:pPr>
      <w:r>
        <w:rPr>
          <w:rFonts w:hint="eastAsia"/>
          <w:bCs/>
          <w:szCs w:val="21"/>
        </w:rPr>
        <w:t>如公式9和图4分析，如果用户处于两站边缘位置（如图4中A点），</w:t>
      </w:r>
      <m:oMath>
        <m:sSub>
          <m:sSubPr>
            <m:ctrlPr>
              <w:rPr>
                <w:rFonts w:ascii="Cambria Math" w:hAnsi="Cambria Math"/>
                <w:bCs/>
                <w:i/>
                <w:szCs w:val="21"/>
              </w:rPr>
            </m:ctrlPr>
          </m:sSubPr>
          <m:e>
            <m:r>
              <m:rPr/>
              <w:rPr>
                <w:rFonts w:ascii="Cambria Math" w:hAnsi="Cambria Math"/>
                <w:szCs w:val="21"/>
              </w:rPr>
              <m:t>minn</m:t>
            </m:r>
            <m:ctrlPr>
              <w:rPr>
                <w:rFonts w:ascii="Cambria Math" w:hAnsi="Cambria Math"/>
                <w:bCs/>
                <w:i/>
                <w:szCs w:val="21"/>
              </w:rPr>
            </m:ctrlPr>
          </m:e>
          <m:sub>
            <m:r>
              <m:rPr/>
              <w:rPr>
                <w:rFonts w:ascii="Cambria Math" w:hAnsi="Cambria Math"/>
                <w:szCs w:val="21"/>
              </w:rPr>
              <m:t>i</m:t>
            </m:r>
            <m:ctrlPr>
              <w:rPr>
                <w:rFonts w:ascii="Cambria Math" w:hAnsi="Cambria Math"/>
                <w:bCs/>
                <w:i/>
                <w:szCs w:val="21"/>
              </w:rPr>
            </m:ctrlPr>
          </m:sub>
        </m:sSub>
        <m:r>
          <m:rPr/>
          <w:rPr>
            <w:rFonts w:hint="eastAsia" w:ascii="Cambria Math" w:hAnsi="Cambria Math"/>
            <w:szCs w:val="21"/>
          </w:rPr>
          <m:t>=1</m:t>
        </m:r>
        <m:r>
          <m:rPr/>
          <w:rPr>
            <w:rFonts w:ascii="Cambria Math" w:hAnsi="Cambria Math"/>
            <w:szCs w:val="21"/>
          </w:rPr>
          <m:t>,</m:t>
        </m:r>
      </m:oMath>
      <w:r>
        <w:rPr>
          <w:rFonts w:hint="eastAsia"/>
          <w:bCs/>
          <w:szCs w:val="21"/>
        </w:rPr>
        <w:t>，邻区投影距离约是服务小区投影距离的1倍关系，干扰与有用信号的相近，SINR值趋近于0，用户接近掉线。如果用户处于服务小区覆盖范围内的中间位置（如图4中B点），邻区投影距离约是本区投影距离的3倍关系，干扰约是有用信号的1/3，SINR值约3~6dB，用户可以保持连接覆盖。如果用户处于服务小区中心位置（如图</w:t>
      </w:r>
      <w:ins w:id="914" w:author="cmcc" w:date="2024-02-01T11:11:59Z">
        <w:r>
          <w:rPr>
            <w:rFonts w:hint="eastAsia"/>
            <w:bCs/>
            <w:szCs w:val="21"/>
            <w:lang w:val="en-US" w:eastAsia="zh-CN"/>
          </w:rPr>
          <w:t>5</w:t>
        </w:r>
      </w:ins>
      <w:del w:id="915" w:author="cmcc" w:date="2024-02-01T10:47:53Z">
        <w:r>
          <w:rPr>
            <w:rFonts w:hint="eastAsia"/>
            <w:bCs/>
            <w:szCs w:val="21"/>
          </w:rPr>
          <w:delText>4</w:delText>
        </w:r>
      </w:del>
      <w:r>
        <w:rPr>
          <w:rFonts w:hint="eastAsia"/>
          <w:bCs/>
          <w:szCs w:val="21"/>
        </w:rPr>
        <w:t>中C点），邻区投影距离约是本区投影距离的6倍以上，干扰约是有用信号的1</w:t>
      </w:r>
      <w:r>
        <w:rPr>
          <w:rFonts w:hint="eastAsia" w:ascii="宋体" w:hAnsi="宋体" w:cs="宋体"/>
          <w:bCs/>
          <w:szCs w:val="21"/>
        </w:rPr>
        <w:t>％</w:t>
      </w:r>
      <w:r>
        <w:rPr>
          <w:rFonts w:hint="eastAsia"/>
          <w:bCs/>
          <w:szCs w:val="21"/>
        </w:rPr>
        <w:t>，SINR值约等于SNR值，用户性能比较好。</w:t>
      </w:r>
    </w:p>
    <w:p>
      <w:pPr>
        <w:ind w:firstLine="0" w:firstLineChars="0"/>
        <w:jc w:val="center"/>
      </w:pPr>
      <w:r>
        <w:drawing>
          <wp:inline distT="0" distB="0" distL="114300" distR="114300">
            <wp:extent cx="3498850" cy="982980"/>
            <wp:effectExtent l="0" t="0" r="6350" b="762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9"/>
                    <a:stretch>
                      <a:fillRect/>
                    </a:stretch>
                  </pic:blipFill>
                  <pic:spPr>
                    <a:xfrm>
                      <a:off x="0" y="0"/>
                      <a:ext cx="3498850" cy="982980"/>
                    </a:xfrm>
                    <a:prstGeom prst="rect">
                      <a:avLst/>
                    </a:prstGeom>
                    <a:noFill/>
                    <a:ln>
                      <a:noFill/>
                    </a:ln>
                  </pic:spPr>
                </pic:pic>
              </a:graphicData>
            </a:graphic>
          </wp:inline>
        </w:drawing>
      </w:r>
    </w:p>
    <w:p>
      <w:pPr>
        <w:ind w:firstLine="0" w:firstLineChars="0"/>
        <w:jc w:val="center"/>
        <w:rPr>
          <w:sz w:val="18"/>
          <w:szCs w:val="18"/>
        </w:rPr>
      </w:pPr>
      <w:r>
        <w:rPr>
          <w:rFonts w:hint="eastAsia"/>
          <w:sz w:val="18"/>
          <w:szCs w:val="18"/>
        </w:rPr>
        <w:t>图</w:t>
      </w:r>
      <w:ins w:id="916" w:author="cmcc" w:date="2024-02-01T11:11:56Z">
        <w:r>
          <w:rPr>
            <w:rFonts w:hint="eastAsia"/>
            <w:sz w:val="18"/>
            <w:szCs w:val="18"/>
            <w:lang w:val="en-US" w:eastAsia="zh-CN"/>
          </w:rPr>
          <w:t>5</w:t>
        </w:r>
      </w:ins>
      <w:del w:id="917" w:author="cmcc" w:date="2024-02-01T10:47:50Z">
        <w:r>
          <w:rPr>
            <w:rFonts w:hint="eastAsia"/>
            <w:sz w:val="18"/>
            <w:szCs w:val="18"/>
          </w:rPr>
          <w:delText>4</w:delText>
        </w:r>
      </w:del>
      <w:r>
        <w:rPr>
          <w:rFonts w:hint="eastAsia"/>
          <w:sz w:val="18"/>
          <w:szCs w:val="18"/>
        </w:rPr>
        <w:t>：线性组网场景下不同位置用户性能</w:t>
      </w:r>
    </w:p>
    <w:p>
      <w:pPr>
        <w:ind w:firstLine="420"/>
      </w:pPr>
    </w:p>
    <w:p>
      <w:pPr>
        <w:pStyle w:val="2"/>
        <w:numPr>
          <w:ilvl w:val="1"/>
          <w:numId w:val="4"/>
        </w:numPr>
        <w:spacing w:line="312" w:lineRule="auto"/>
        <w:rPr>
          <w:rFonts w:ascii="Times New Roman" w:hAnsi="Times New Roman"/>
          <w:sz w:val="21"/>
          <w:szCs w:val="24"/>
        </w:rPr>
      </w:pPr>
      <w:r>
        <w:rPr>
          <w:rFonts w:hint="eastAsia" w:ascii="Times New Roman" w:hAnsi="Times New Roman"/>
          <w:sz w:val="21"/>
          <w:szCs w:val="24"/>
        </w:rPr>
        <w:t>蜂窝组网场景下低空干扰</w:t>
      </w:r>
      <w:ins w:id="918" w:author="陈蔚燕" w:date="2023-12-29T17:58:27Z">
        <w:r>
          <w:rPr>
            <w:rFonts w:hint="eastAsia" w:ascii="Times New Roman" w:hAnsi="Times New Roman"/>
            <w:sz w:val="21"/>
            <w:szCs w:val="24"/>
            <w:highlight w:val="yellow"/>
            <w:lang w:eastAsia="zh-CN"/>
            <w:rPrChange w:id="919" w:author="陈蔚燕" w:date="2023-12-29T17:58:29Z">
              <w:rPr>
                <w:rFonts w:hint="eastAsia" w:ascii="Times New Roman" w:hAnsi="Times New Roman"/>
                <w:sz w:val="21"/>
                <w:szCs w:val="24"/>
                <w:lang w:eastAsia="zh-CN"/>
              </w:rPr>
            </w:rPrChange>
          </w:rPr>
          <w:t>预测</w:t>
        </w:r>
      </w:ins>
      <w:r>
        <w:rPr>
          <w:rFonts w:hint="eastAsia" w:ascii="Times New Roman" w:hAnsi="Times New Roman"/>
          <w:sz w:val="21"/>
          <w:szCs w:val="24"/>
        </w:rPr>
        <w:t>模型</w:t>
      </w:r>
    </w:p>
    <w:p>
      <w:pPr>
        <w:spacing w:line="312" w:lineRule="auto"/>
        <w:ind w:firstLine="420" w:firstLineChars="0"/>
        <w:rPr>
          <w:bCs/>
          <w:szCs w:val="21"/>
        </w:rPr>
      </w:pPr>
      <w:r>
        <w:rPr>
          <w:rFonts w:hint="eastAsia"/>
          <w:bCs/>
          <w:szCs w:val="21"/>
        </w:rPr>
        <w:t>现网中基站部署较多采用蜂窝三扇区的组网方式，</w:t>
      </w:r>
      <w:r>
        <w:rPr>
          <w:rFonts w:hint="eastAsia"/>
        </w:rPr>
        <w:t>通过线性插值的方法，可以将二维的线性组网低空干扰模型扩展为三维的蜂窝组网低空干扰模型。</w:t>
      </w:r>
    </w:p>
    <w:p>
      <w:pPr>
        <w:spacing w:line="312" w:lineRule="auto"/>
        <w:ind w:firstLine="420" w:firstLineChars="0"/>
        <w:rPr>
          <w:bCs/>
          <w:szCs w:val="21"/>
        </w:rPr>
      </w:pPr>
      <w:r>
        <w:rPr>
          <w:rFonts w:hint="eastAsia"/>
          <w:bCs/>
          <w:szCs w:val="21"/>
        </w:rPr>
        <w:t>蜂窝组网方式如图</w:t>
      </w:r>
      <w:ins w:id="920" w:author="cmcc" w:date="2024-02-01T11:12:10Z">
        <w:r>
          <w:rPr>
            <w:rFonts w:hint="eastAsia"/>
            <w:bCs/>
            <w:szCs w:val="21"/>
            <w:lang w:val="en-US" w:eastAsia="zh-CN"/>
          </w:rPr>
          <w:t>6</w:t>
        </w:r>
      </w:ins>
      <w:del w:id="921" w:author="cmcc" w:date="2024-02-01T10:47:58Z">
        <w:r>
          <w:rPr>
            <w:rFonts w:hint="eastAsia"/>
            <w:bCs/>
            <w:szCs w:val="21"/>
          </w:rPr>
          <w:delText>5</w:delText>
        </w:r>
      </w:del>
      <w:r>
        <w:rPr>
          <w:rFonts w:hint="eastAsia"/>
          <w:bCs/>
          <w:szCs w:val="21"/>
        </w:rPr>
        <w:t>所示：</w:t>
      </w:r>
    </w:p>
    <w:p>
      <w:pPr>
        <w:ind w:firstLine="420"/>
      </w:pPr>
      <w:r>
        <mc:AlternateContent>
          <mc:Choice Requires="wpg">
            <w:drawing>
              <wp:anchor distT="0" distB="0" distL="114300" distR="114300" simplePos="0" relativeHeight="251661312" behindDoc="0" locked="0" layoutInCell="1" allowOverlap="1">
                <wp:simplePos x="0" y="0"/>
                <wp:positionH relativeFrom="column">
                  <wp:posOffset>437515</wp:posOffset>
                </wp:positionH>
                <wp:positionV relativeFrom="paragraph">
                  <wp:posOffset>118110</wp:posOffset>
                </wp:positionV>
                <wp:extent cx="1696720" cy="1662430"/>
                <wp:effectExtent l="38735" t="10160" r="42545" b="54610"/>
                <wp:wrapNone/>
                <wp:docPr id="27" name="组合 26"/>
                <wp:cNvGraphicFramePr/>
                <a:graphic xmlns:a="http://schemas.openxmlformats.org/drawingml/2006/main">
                  <a:graphicData uri="http://schemas.microsoft.com/office/word/2010/wordprocessingGroup">
                    <wpg:wgp>
                      <wpg:cNvGrpSpPr/>
                      <wpg:grpSpPr>
                        <a:xfrm>
                          <a:off x="0" y="0"/>
                          <a:ext cx="1696720" cy="1662430"/>
                          <a:chOff x="539013" y="1849209"/>
                          <a:chExt cx="2731119" cy="2769058"/>
                        </a:xfrm>
                        <a:effectLst/>
                      </wpg:grpSpPr>
                      <wpg:grpSp>
                        <wpg:cNvPr id="10" name="组合 3"/>
                        <wpg:cNvGrpSpPr/>
                        <wpg:grpSpPr>
                          <a:xfrm>
                            <a:off x="543481" y="2316705"/>
                            <a:ext cx="1035311" cy="911047"/>
                            <a:chOff x="7512738" y="3893608"/>
                            <a:chExt cx="1035311" cy="911047"/>
                          </a:xfrm>
                          <a:effectLst/>
                        </wpg:grpSpPr>
                        <wps:wsp>
                          <wps:cNvPr id="11" name="六边形 4"/>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13" name="任意多边形: 形状 5"/>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14" name="组合 6"/>
                        <wpg:cNvGrpSpPr/>
                        <wpg:grpSpPr>
                          <a:xfrm>
                            <a:off x="1389151" y="1849209"/>
                            <a:ext cx="1035311" cy="911047"/>
                            <a:chOff x="7512738" y="3893608"/>
                            <a:chExt cx="1035311" cy="911047"/>
                          </a:xfrm>
                          <a:effectLst/>
                        </wpg:grpSpPr>
                        <wps:wsp>
                          <wps:cNvPr id="15" name="六边形 7"/>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16" name="任意多边形: 形状 8"/>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17" name="组合 9"/>
                        <wpg:cNvGrpSpPr/>
                        <wpg:grpSpPr>
                          <a:xfrm>
                            <a:off x="2234821" y="2330434"/>
                            <a:ext cx="1035311" cy="911047"/>
                            <a:chOff x="7512738" y="3893608"/>
                            <a:chExt cx="1035311" cy="911047"/>
                          </a:xfrm>
                          <a:effectLst/>
                        </wpg:grpSpPr>
                        <wps:wsp>
                          <wps:cNvPr id="18" name="六边形 10"/>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19" name="任意多边形: 形状 11"/>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20" name="组合 12"/>
                        <wpg:cNvGrpSpPr/>
                        <wpg:grpSpPr>
                          <a:xfrm>
                            <a:off x="1388879" y="2784201"/>
                            <a:ext cx="1035311" cy="911047"/>
                            <a:chOff x="7512738" y="3893608"/>
                            <a:chExt cx="1035311" cy="911047"/>
                          </a:xfrm>
                          <a:effectLst/>
                        </wpg:grpSpPr>
                        <wps:wsp>
                          <wps:cNvPr id="21" name="六边形 13"/>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22" name="任意多边形: 形状 14"/>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23" name="组合 15"/>
                        <wpg:cNvGrpSpPr/>
                        <wpg:grpSpPr>
                          <a:xfrm>
                            <a:off x="539013" y="3240861"/>
                            <a:ext cx="1035311" cy="911047"/>
                            <a:chOff x="7512738" y="3893608"/>
                            <a:chExt cx="1035311" cy="911047"/>
                          </a:xfrm>
                          <a:effectLst/>
                        </wpg:grpSpPr>
                        <wps:wsp>
                          <wps:cNvPr id="24" name="六边形 16"/>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25" name="任意多边形: 形状 17"/>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26" name="组合 18"/>
                        <wpg:cNvGrpSpPr/>
                        <wpg:grpSpPr>
                          <a:xfrm>
                            <a:off x="1388878" y="3707220"/>
                            <a:ext cx="1035311" cy="911047"/>
                            <a:chOff x="7512738" y="3893608"/>
                            <a:chExt cx="1035311" cy="911047"/>
                          </a:xfrm>
                          <a:effectLst/>
                        </wpg:grpSpPr>
                        <wps:wsp>
                          <wps:cNvPr id="28" name="六边形 19"/>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29" name="任意多边形: 形状 20"/>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g:grpSp>
                        <wpg:cNvPr id="30" name="组合 21"/>
                        <wpg:cNvGrpSpPr/>
                        <wpg:grpSpPr>
                          <a:xfrm>
                            <a:off x="2234276" y="3253143"/>
                            <a:ext cx="1035311" cy="911047"/>
                            <a:chOff x="7512738" y="3893608"/>
                            <a:chExt cx="1035311" cy="911047"/>
                          </a:xfrm>
                          <a:effectLst/>
                        </wpg:grpSpPr>
                        <wps:wsp>
                          <wps:cNvPr id="31" name="六边形 22"/>
                          <wps:cNvSpPr/>
                          <wps:spPr>
                            <a:xfrm>
                              <a:off x="7512738" y="3907337"/>
                              <a:ext cx="1035311" cy="886482"/>
                            </a:xfrm>
                            <a:prstGeom prst="hexagon">
                              <a:avLst/>
                            </a:prstGeom>
                            <a:gradFill rotWithShape="1">
                              <a:gsLst>
                                <a:gs pos="0">
                                  <a:srgbClr val="FFBE86">
                                    <a:tint val="50000"/>
                                    <a:satMod val="300000"/>
                                  </a:srgbClr>
                                </a:gs>
                                <a:gs pos="35000">
                                  <a:srgbClr val="FFD0AA">
                                    <a:tint val="37000"/>
                                    <a:satMod val="300000"/>
                                  </a:srgbClr>
                                </a:gs>
                                <a:gs pos="100000">
                                  <a:srgbClr val="FFEBDB">
                                    <a:tint val="15000"/>
                                    <a:satMod val="350000"/>
                                  </a:srgbClr>
                                </a:gs>
                              </a:gsLst>
                              <a:lin ang="16200000" scaled="1"/>
                            </a:gradFill>
                            <a:ln w="9525" cap="flat" cmpd="sng" algn="ctr">
                              <a:solidFill>
                                <a:srgbClr val="F69240">
                                  <a:shade val="95000"/>
                                  <a:satMod val="105000"/>
                                </a:srgbClr>
                              </a:solidFill>
                              <a:prstDash val="solid"/>
                            </a:ln>
                            <a:effectLst>
                              <a:outerShdw blurRad="40000" dist="20000" dir="5400000" rotWithShape="0">
                                <a:srgbClr val="000000">
                                  <a:alpha val="38000"/>
                                </a:srgbClr>
                              </a:outerShdw>
                            </a:effectLst>
                          </wps:spPr>
                          <wps:bodyPr rtlCol="0" anchor="ctr" anchorCtr="0"/>
                        </wps:wsp>
                        <wps:wsp>
                          <wps:cNvPr id="32" name="任意多边形: 形状 23"/>
                          <wps:cNvSpPr/>
                          <wps:spPr>
                            <a:xfrm>
                              <a:off x="7581855" y="3893608"/>
                              <a:ext cx="914400" cy="911047"/>
                            </a:xfrm>
                            <a:custGeom>
                              <a:avLst/>
                              <a:gdLst>
                                <a:gd name="connsiteX0" fmla="*/ 376862 w 914400"/>
                                <a:gd name="connsiteY0" fmla="*/ 524275 h 911047"/>
                                <a:gd name="connsiteX1" fmla="*/ 380853 w 914400"/>
                                <a:gd name="connsiteY1" fmla="*/ 530195 h 911047"/>
                                <a:gd name="connsiteX2" fmla="*/ 457200 w 914400"/>
                                <a:gd name="connsiteY2" fmla="*/ 561819 h 911047"/>
                                <a:gd name="connsiteX3" fmla="*/ 499228 w 914400"/>
                                <a:gd name="connsiteY3" fmla="*/ 553334 h 911047"/>
                                <a:gd name="connsiteX4" fmla="*/ 524746 w 914400"/>
                                <a:gd name="connsiteY4" fmla="*/ 536129 h 911047"/>
                                <a:gd name="connsiteX5" fmla="*/ 847519 w 914400"/>
                                <a:gd name="connsiteY5" fmla="*/ 688835 h 911047"/>
                                <a:gd name="connsiteX6" fmla="*/ 836318 w 914400"/>
                                <a:gd name="connsiteY6" fmla="*/ 709472 h 911047"/>
                                <a:gd name="connsiteX7" fmla="*/ 457200 w 914400"/>
                                <a:gd name="connsiteY7" fmla="*/ 911047 h 911047"/>
                                <a:gd name="connsiteX8" fmla="*/ 78083 w 914400"/>
                                <a:gd name="connsiteY8" fmla="*/ 709472 h 911047"/>
                                <a:gd name="connsiteX9" fmla="*/ 65938 w 914400"/>
                                <a:gd name="connsiteY9" fmla="*/ 687097 h 911047"/>
                                <a:gd name="connsiteX10" fmla="*/ 495945 w 914400"/>
                                <a:gd name="connsiteY10" fmla="*/ 553 h 911047"/>
                                <a:gd name="connsiteX11" fmla="*/ 549342 w 914400"/>
                                <a:gd name="connsiteY11" fmla="*/ 5936 h 911047"/>
                                <a:gd name="connsiteX12" fmla="*/ 914400 w 914400"/>
                                <a:gd name="connsiteY12" fmla="*/ 453847 h 911047"/>
                                <a:gd name="connsiteX13" fmla="*/ 905112 w 914400"/>
                                <a:gd name="connsiteY13" fmla="*/ 545989 h 911047"/>
                                <a:gd name="connsiteX14" fmla="*/ 880632 w 914400"/>
                                <a:gd name="connsiteY14" fmla="*/ 624850 h 911047"/>
                                <a:gd name="connsiteX15" fmla="*/ 561163 w 914400"/>
                                <a:gd name="connsiteY15" fmla="*/ 473707 h 911047"/>
                                <a:gd name="connsiteX16" fmla="*/ 565172 w 914400"/>
                                <a:gd name="connsiteY16" fmla="*/ 453847 h 911047"/>
                                <a:gd name="connsiteX17" fmla="*/ 499228 w 914400"/>
                                <a:gd name="connsiteY17" fmla="*/ 354360 h 911047"/>
                                <a:gd name="connsiteX18" fmla="*/ 495945 w 914400"/>
                                <a:gd name="connsiteY18" fmla="*/ 353698 h 911047"/>
                                <a:gd name="connsiteX19" fmla="*/ 423945 w 914400"/>
                                <a:gd name="connsiteY19" fmla="*/ 0 h 911047"/>
                                <a:gd name="connsiteX20" fmla="*/ 423945 w 914400"/>
                                <a:gd name="connsiteY20" fmla="*/ 352589 h 911047"/>
                                <a:gd name="connsiteX21" fmla="*/ 415173 w 914400"/>
                                <a:gd name="connsiteY21" fmla="*/ 354360 h 911047"/>
                                <a:gd name="connsiteX22" fmla="*/ 349228 w 914400"/>
                                <a:gd name="connsiteY22" fmla="*/ 453847 h 911047"/>
                                <a:gd name="connsiteX23" fmla="*/ 349784 w 914400"/>
                                <a:gd name="connsiteY23" fmla="*/ 456601 h 911047"/>
                                <a:gd name="connsiteX24" fmla="*/ 33031 w 914400"/>
                                <a:gd name="connsiteY24" fmla="*/ 622475 h 911047"/>
                                <a:gd name="connsiteX25" fmla="*/ 9289 w 914400"/>
                                <a:gd name="connsiteY25" fmla="*/ 545989 h 911047"/>
                                <a:gd name="connsiteX26" fmla="*/ 0 w 914400"/>
                                <a:gd name="connsiteY26" fmla="*/ 453847 h 911047"/>
                                <a:gd name="connsiteX27" fmla="*/ 365058 w 914400"/>
                                <a:gd name="connsiteY27" fmla="*/ 5936 h 911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914400" h="911047">
                                  <a:moveTo>
                                    <a:pt x="376862" y="524275"/>
                                  </a:moveTo>
                                  <a:lnTo>
                                    <a:pt x="380853" y="530195"/>
                                  </a:lnTo>
                                  <a:cubicBezTo>
                                    <a:pt x="400392" y="549734"/>
                                    <a:pt x="427385" y="561819"/>
                                    <a:pt x="457200" y="561819"/>
                                  </a:cubicBezTo>
                                  <a:cubicBezTo>
                                    <a:pt x="472108" y="561819"/>
                                    <a:pt x="486310" y="558798"/>
                                    <a:pt x="499228" y="553334"/>
                                  </a:cubicBezTo>
                                  <a:lnTo>
                                    <a:pt x="524746" y="536129"/>
                                  </a:lnTo>
                                  <a:lnTo>
                                    <a:pt x="847519" y="688835"/>
                                  </a:lnTo>
                                  <a:lnTo>
                                    <a:pt x="836318" y="709472"/>
                                  </a:lnTo>
                                  <a:cubicBezTo>
                                    <a:pt x="754156" y="831088"/>
                                    <a:pt x="615016" y="911047"/>
                                    <a:pt x="457200" y="911047"/>
                                  </a:cubicBezTo>
                                  <a:cubicBezTo>
                                    <a:pt x="299385" y="911047"/>
                                    <a:pt x="160245" y="831088"/>
                                    <a:pt x="78083" y="709472"/>
                                  </a:cubicBezTo>
                                  <a:lnTo>
                                    <a:pt x="65938" y="687097"/>
                                  </a:lnTo>
                                  <a:close/>
                                  <a:moveTo>
                                    <a:pt x="495945" y="553"/>
                                  </a:moveTo>
                                  <a:lnTo>
                                    <a:pt x="549342" y="5936"/>
                                  </a:lnTo>
                                  <a:cubicBezTo>
                                    <a:pt x="757681" y="48568"/>
                                    <a:pt x="914400" y="232905"/>
                                    <a:pt x="914400" y="453847"/>
                                  </a:cubicBezTo>
                                  <a:cubicBezTo>
                                    <a:pt x="914400" y="485410"/>
                                    <a:pt x="911202" y="516226"/>
                                    <a:pt x="905112" y="545989"/>
                                  </a:cubicBezTo>
                                  <a:lnTo>
                                    <a:pt x="880632" y="624850"/>
                                  </a:lnTo>
                                  <a:lnTo>
                                    <a:pt x="561163" y="473707"/>
                                  </a:lnTo>
                                  <a:lnTo>
                                    <a:pt x="565172" y="453847"/>
                                  </a:lnTo>
                                  <a:cubicBezTo>
                                    <a:pt x="565172" y="409124"/>
                                    <a:pt x="537980" y="370751"/>
                                    <a:pt x="499228" y="354360"/>
                                  </a:cubicBezTo>
                                  <a:lnTo>
                                    <a:pt x="495945" y="353698"/>
                                  </a:lnTo>
                                  <a:close/>
                                  <a:moveTo>
                                    <a:pt x="423945" y="0"/>
                                  </a:moveTo>
                                  <a:lnTo>
                                    <a:pt x="423945" y="352589"/>
                                  </a:lnTo>
                                  <a:lnTo>
                                    <a:pt x="415173" y="354360"/>
                                  </a:lnTo>
                                  <a:cubicBezTo>
                                    <a:pt x="376420" y="370751"/>
                                    <a:pt x="349228" y="409124"/>
                                    <a:pt x="349228" y="453847"/>
                                  </a:cubicBezTo>
                                  <a:lnTo>
                                    <a:pt x="349784" y="456601"/>
                                  </a:lnTo>
                                  <a:lnTo>
                                    <a:pt x="33031" y="622475"/>
                                  </a:lnTo>
                                  <a:lnTo>
                                    <a:pt x="9289" y="545989"/>
                                  </a:lnTo>
                                  <a:cubicBezTo>
                                    <a:pt x="3199" y="516226"/>
                                    <a:pt x="0" y="485410"/>
                                    <a:pt x="0" y="453847"/>
                                  </a:cubicBezTo>
                                  <a:cubicBezTo>
                                    <a:pt x="0" y="232905"/>
                                    <a:pt x="156720" y="48568"/>
                                    <a:pt x="365058" y="5936"/>
                                  </a:cubicBezTo>
                                  <a:close/>
                                </a:path>
                              </a:pathLst>
                            </a:custGeom>
                            <a:gradFill flip="none" rotWithShape="1">
                              <a:gsLst>
                                <a:gs pos="42000">
                                  <a:srgbClr val="254872">
                                    <a:shade val="30000"/>
                                    <a:satMod val="115000"/>
                                  </a:srgbClr>
                                </a:gs>
                                <a:gs pos="60000">
                                  <a:srgbClr val="3A6BA5">
                                    <a:shade val="67500"/>
                                    <a:satMod val="115000"/>
                                  </a:srgbClr>
                                </a:gs>
                                <a:gs pos="78000">
                                  <a:srgbClr val="4780C5">
                                    <a:shade val="100000"/>
                                    <a:satMod val="115000"/>
                                  </a:srgbClr>
                                </a:gs>
                              </a:gsLst>
                              <a:path path="circle">
                                <a:fillToRect l="50000" t="50000" r="50000" b="50000"/>
                              </a:path>
                              <a:tileRect/>
                            </a:gradFill>
                            <a:ln w="25400" cap="flat" cmpd="sng" algn="ctr">
                              <a:noFill/>
                              <a:prstDash val="solid"/>
                            </a:ln>
                            <a:effectLst/>
                          </wps:spPr>
                          <wps:bodyPr wrap="square" rtlCol="0" anchor="ctr" anchorCtr="0">
                            <a:noAutofit/>
                          </wps:bodyPr>
                        </wps:wsp>
                      </wpg:grpSp>
                      <wps:wsp>
                        <wps:cNvPr id="33" name="直接箭头连接符 24"/>
                        <wps:cNvCnPr/>
                        <wps:spPr>
                          <a:xfrm>
                            <a:off x="1169049" y="2737365"/>
                            <a:ext cx="409743" cy="36310"/>
                          </a:xfrm>
                          <a:prstGeom prst="straightConnector1">
                            <a:avLst/>
                          </a:prstGeom>
                          <a:noFill/>
                          <a:ln w="38100" cap="flat" cmpd="sng" algn="ctr">
                            <a:solidFill>
                              <a:srgbClr val="FFFFFF"/>
                            </a:solidFill>
                            <a:prstDash val="solid"/>
                            <a:tailEnd type="triangle"/>
                          </a:ln>
                          <a:effectLst>
                            <a:outerShdw blurRad="40000" dist="23000" dir="5400000" rotWithShape="0">
                              <a:srgbClr val="000000">
                                <a:alpha val="35000"/>
                              </a:srgbClr>
                            </a:outerShdw>
                          </a:effectLst>
                        </wps:spPr>
                        <wps:bodyPr/>
                      </wps:wsp>
                      <wps:wsp>
                        <wps:cNvPr id="34" name="直接箭头连接符 25"/>
                        <wps:cNvCnPr>
                          <a:stCxn id="15" idx="21"/>
                        </wps:cNvCnPr>
                        <wps:spPr>
                          <a:xfrm flipH="1" flipV="1">
                            <a:off x="1643441" y="2870467"/>
                            <a:ext cx="229728" cy="268094"/>
                          </a:xfrm>
                          <a:prstGeom prst="straightConnector1">
                            <a:avLst/>
                          </a:prstGeom>
                          <a:noFill/>
                          <a:ln w="38100" cap="flat" cmpd="sng" algn="ctr">
                            <a:solidFill>
                              <a:srgbClr val="FFFFFF"/>
                            </a:solidFill>
                            <a:prstDash val="solid"/>
                            <a:tailEnd type="triangle"/>
                          </a:ln>
                          <a:effectLst>
                            <a:outerShdw blurRad="40000" dist="23000" dir="5400000" rotWithShape="0">
                              <a:srgbClr val="000000">
                                <a:alpha val="35000"/>
                              </a:srgbClr>
                            </a:outerShdw>
                          </a:effectLst>
                        </wps:spPr>
                        <wps:bodyPr/>
                      </wps:wsp>
                    </wpg:wgp>
                  </a:graphicData>
                </a:graphic>
              </wp:anchor>
            </w:drawing>
          </mc:Choice>
          <mc:Fallback>
            <w:pict>
              <v:group id="组合 26" o:spid="_x0000_s1026" o:spt="203" style="position:absolute;left:0pt;margin-left:34.45pt;margin-top:9.3pt;height:130.9pt;width:133.6pt;z-index:251661312;mso-width-relative:page;mso-height-relative:page;" coordorigin="539013,1849209" coordsize="2731119,2769058" o:gfxdata="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">
                <o:lock v:ext="edit" aspectratio="f"/>
                <v:group id="组合 3" o:spid="_x0000_s1026" o:spt="203" style="position:absolute;left:543481;top:2316705;height:911047;width:1035311;" coordorigin="7512738,3893608" coordsize="1035311,911047"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shape id="六边形 4" o:spid="_x0000_s1026" o:spt="9" type="#_x0000_t9" style="position:absolute;left:7512738;top:3907337;height:886482;width:1035311;v-text-anchor:middle;" fillcolor="#FFD79E" filled="t" stroked="t" coordsize="21600,21600" o:gfxdata="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BdrK8AAAA&#10;2wAAAA8AAAAAAAAAAQAgAAAAIgAAAGRycy9kb3ducmV2LnhtbFBLAQIUABQAAAAIAIdO4kAzLwWe&#10;OwAAADkAAAAQAAAAAAAAAAEAIAAAAAsBAABkcnMvc2hhcGV4bWwueG1sUEsFBgAAAAAGAAYAWwEA&#10;ALUDAAAAAA==&#10;" adj="4624">
                    <v:fill type="gradient" on="t" color2="#FFFBF4" colors="0f #FFD79E;22938f #FFEACA;65536f #FFFBF4" angle="180" focus="100%" focussize="0,0" rotate="t"/>
                    <v:stroke color="#F58E3A" joinstyle="round"/>
                    <v:imagedata o:title=""/>
                    <o:lock v:ext="edit" aspectratio="f"/>
                    <v:shadow on="t" color="#000000" opacity="24903f" offset="0pt,1.5748031496063pt" origin="0f,32768f" matrix="65536f,0f,0f,65536f"/>
                  </v:shape>
                  <v:shape id="任意多边形: 形状 5" o:spid="_x0000_s1026" o:spt="100" style="position:absolute;left:7581855;top:3893608;height:911047;width:914400;v-text-anchor:middle;" fillcolor="#0D2643" filled="t" stroked="f" coordsize="914400,911047" o:gfxdata="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SeV5vQAA&#10;ANsAAAAPAAAAAAAAAAEAIAAAACIAAABkcnMvZG93bnJldi54bWxQSwECFAAUAAAACACHTuJAMy8F&#10;njsAAAA5AAAAEAAAAAAAAAABACAAAAAMAQAAZHJzL3NoYXBleG1sLnhtbFBLBQYAAAAABgAGAFsB&#10;AAC2AwAAAAA=&#10;" path="m376862,524275l380853,530195c400392,549734,427385,561819,457200,561819c472108,561819,486310,558798,499228,553334l524746,536129,847519,688835,836318,709472c754156,831088,615016,911047,457200,911047c299385,911047,160245,831088,78083,709472l65938,687097xm495945,553l549342,5936c757681,48568,914400,232905,914400,453847c914400,485410,911202,516226,905112,545989l880632,624850,561163,473707,565172,453847c565172,409124,537980,370751,499228,354360l495945,353698xm423945,0l423945,352589,415173,354360c376420,370751,349228,409124,349228,453847l349784,456601,33031,622475,9289,545989c3199,516226,0,485410,0,453847c0,232905,156720,48568,365058,5936xe">
                    <v:path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fill type="gradientRadial" on="t" color2="#3E7FCE" colors="27525f #0D2643;39322f #285891;51118f #3E7FCE" focus="100%" focussize="0f,0f" focusposition="32768f,32768f" rotate="t">
                      <o:fill type="gradientRadial" v:ext="backwardCompatible"/>
                    </v:fill>
                    <v:stroke on="f" weight="2pt"/>
                    <v:imagedata o:title=""/>
                    <o:lock v:ext="edit" aspectratio="f"/>
                  </v:shape>
                </v:group>
                <v:group id="组合 6" o:spid="_x0000_s1026" o:spt="203" style="position:absolute;left:1389151;top:1849209;height:911047;width:1035311;" coordorigin="7512738,3893608" coordsize="1035311,911047" o:gfxdata="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TWXFr0AAADbAAAADwAAAAAAAAABACAAAAAiAAAAZHJzL2Rvd25yZXYueG1s&#10;UEsBAhQAFAAAAAgAh07iQDMvBZ47AAAAOQAAABUAAAAAAAAAAQAgAAAADAEAAGRycy9ncm91cHNo&#10;YXBleG1sLnhtbFBLBQYAAAAABgAGAGABAADJAwAAAAA=&#10;">
                  <o:lock v:ext="edit" aspectratio="f"/>
                  <v:shape id="六边形 7" o:spid="_x0000_s1026" o:spt="9" type="#_x0000_t9" style="position:absolute;left:7512738;top:3907337;height:886482;width:1035311;v-text-anchor:middle;" fillcolor="#FFD79E" filled="t" stroked="t" coordsize="21600,21600" o:gfxdata="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enCxvQAA&#10;ANsAAAAPAAAAAAAAAAEAIAAAACIAAABkcnMvZG93bnJldi54bWxQSwECFAAUAAAACACHTuJAMy8F&#10;njsAAAA5AAAAEAAAAAAAAAABACAAAAAMAQAAZHJzL3NoYXBleG1sLnhtbFBLBQYAAAAABgAGAFsB&#10;AAC2AwAAAAA=&#10;" adj="4624">
                    <v:fill type="gradient" on="t" color2="#FFFBF4" colors="0f #FFD79E;22938f #FFEACA;65536f #FFFBF4" angle="180" focus="100%" focussize="0,0" rotate="t"/>
                    <v:stroke color="#F58E3A" joinstyle="round"/>
                    <v:imagedata o:title=""/>
                    <o:lock v:ext="edit" aspectratio="f"/>
                    <v:shadow on="t" color="#000000" opacity="24903f" offset="0pt,1.5748031496063pt" origin="0f,32768f" matrix="65536f,0f,0f,65536f"/>
                  </v:shape>
                  <v:shape id="任意多边形: 形状 8" o:spid="_x0000_s1026" o:spt="100" style="position:absolute;left:7581855;top:3893608;height:911047;width:914400;v-text-anchor:middle;" fillcolor="#0D2643" filled="t" stroked="f" coordsize="914400,911047" o:gfxdata="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PkbhvQAA&#10;ANsAAAAPAAAAAAAAAAEAIAAAACIAAABkcnMvZG93bnJldi54bWxQSwECFAAUAAAACACHTuJAMy8F&#10;njsAAAA5AAAAEAAAAAAAAAABACAAAAAMAQAAZHJzL3NoYXBleG1sLnhtbFBLBQYAAAAABgAGAFsB&#10;AAC2AwAAAAA=&#10;" path="m376862,524275l380853,530195c400392,549734,427385,561819,457200,561819c472108,561819,486310,558798,499228,553334l524746,536129,847519,688835,836318,709472c754156,831088,615016,911047,457200,911047c299385,911047,160245,831088,78083,709472l65938,687097xm495945,553l549342,5936c757681,48568,914400,232905,914400,453847c914400,485410,911202,516226,905112,545989l880632,624850,561163,473707,565172,453847c565172,409124,537980,370751,499228,354360l495945,353698xm423945,0l423945,352589,415173,354360c376420,370751,349228,409124,349228,453847l349784,456601,33031,622475,9289,545989c3199,516226,0,485410,0,453847c0,232905,156720,48568,365058,5936xe">
                    <v:path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fill type="gradientRadial" on="t" color2="#3E7FCE" colors="27525f #0D2643;39322f #285891;51118f #3E7FCE" focus="100%" focussize="0f,0f" focusposition="32768f,32768f" rotate="t">
                      <o:fill type="gradientRadial" v:ext="backwardCompatible"/>
                    </v:fill>
                    <v:stroke on="f" weight="2pt"/>
                    <v:imagedata o:title=""/>
                    <o:lock v:ext="edit" aspectratio="f"/>
                  </v:shape>
                </v:group>
                <v:group id="组合 9" o:spid="_x0000_s1026" o:spt="203" style="position:absolute;left:2234821;top:2330434;height:911047;width:1035311;" coordorigin="7512738,3893608" coordsize="1035311,911047" o:gfxdata="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ecJYb0AAADbAAAADwAAAAAAAAABACAAAAAiAAAAZHJzL2Rvd25yZXYueG1s&#10;UEsBAhQAFAAAAAgAh07iQDMvBZ47AAAAOQAAABUAAAAAAAAAAQAgAAAADAEAAGRycy9ncm91cHNo&#10;YXBleG1sLnhtbFBLBQYAAAAABgAGAGABAADJAwAAAAA=&#10;">
                  <o:lock v:ext="edit" aspectratio="f"/>
                  <v:shape id="六边形 10" o:spid="_x0000_s1026" o:spt="9" type="#_x0000_t9" style="position:absolute;left:7512738;top:3907337;height:886482;width:1035311;v-text-anchor:middle;" fillcolor="#FFD79E" filled="t" stroked="t" coordsize="21600,21600" o:gfxdata="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XvfL74A&#10;AADbAAAADwAAAAAAAAABACAAAAAiAAAAZHJzL2Rvd25yZXYueG1sUEsBAhQAFAAAAAgAh07iQDMv&#10;BZ47AAAAOQAAABAAAAAAAAAAAQAgAAAADQEAAGRycy9zaGFwZXhtbC54bWxQSwUGAAAAAAYABgBb&#10;AQAAtwMAAAAA&#10;" adj="4624">
                    <v:fill type="gradient" on="t" color2="#FFFBF4" colors="0f #FFD79E;22938f #FFEACA;65536f #FFFBF4" angle="180" focus="100%" focussize="0,0" rotate="t"/>
                    <v:stroke color="#F58E3A" joinstyle="round"/>
                    <v:imagedata o:title=""/>
                    <o:lock v:ext="edit" aspectratio="f"/>
                    <v:shadow on="t" color="#000000" opacity="24903f" offset="0pt,1.5748031496063pt" origin="0f,32768f" matrix="65536f,0f,0f,65536f"/>
                  </v:shape>
                  <v:shape id="任意多边形: 形状 11" o:spid="_x0000_s1026" o:spt="100" style="position:absolute;left:7581855;top:3893608;height:911047;width:914400;v-text-anchor:middle;" fillcolor="#0D2643" filled="t" stroked="f" coordsize="914400,911047" o:gfxdata="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odKTvQAA&#10;ANsAAAAPAAAAAAAAAAEAIAAAACIAAABkcnMvZG93bnJldi54bWxQSwECFAAUAAAACACHTuJAMy8F&#10;njsAAAA5AAAAEAAAAAAAAAABACAAAAAMAQAAZHJzL3NoYXBleG1sLnhtbFBLBQYAAAAABgAGAFsB&#10;AAC2AwAAAAA=&#10;" path="m376862,524275l380853,530195c400392,549734,427385,561819,457200,561819c472108,561819,486310,558798,499228,553334l524746,536129,847519,688835,836318,709472c754156,831088,615016,911047,457200,911047c299385,911047,160245,831088,78083,709472l65938,687097xm495945,553l549342,5936c757681,48568,914400,232905,914400,453847c914400,485410,911202,516226,905112,545989l880632,624850,561163,473707,565172,453847c565172,409124,537980,370751,499228,354360l495945,353698xm423945,0l423945,352589,415173,354360c376420,370751,349228,409124,349228,453847l349784,456601,33031,622475,9289,545989c3199,516226,0,485410,0,453847c0,232905,156720,48568,365058,5936xe">
                    <v:path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fill type="gradientRadial" on="t" color2="#3E7FCE" colors="27525f #0D2643;39322f #285891;51118f #3E7FCE" focus="100%" focussize="0f,0f" focusposition="32768f,32768f" rotate="t">
                      <o:fill type="gradientRadial" v:ext="backwardCompatible"/>
                    </v:fill>
                    <v:stroke on="f" weight="2pt"/>
                    <v:imagedata o:title=""/>
                    <o:lock v:ext="edit" aspectratio="f"/>
                  </v:shape>
                </v:group>
                <v:group id="组合 12" o:spid="_x0000_s1026" o:spt="203" style="position:absolute;left:1388879;top:2784201;height:911047;width:1035311;" coordorigin="7512738,3893608" coordsize="1035311,911047"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shape id="六边形 13" o:spid="_x0000_s1026" o:spt="9" type="#_x0000_t9" style="position:absolute;left:7512738;top:3907337;height:886482;width:1035311;v-text-anchor:middle;" fillcolor="#FFD79E" filled="t" stroked="t" coordsize="21600,21600" o:gfxdata="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i28D74A&#10;AADbAAAADwAAAAAAAAABACAAAAAiAAAAZHJzL2Rvd25yZXYueG1sUEsBAhQAFAAAAAgAh07iQDMv&#10;BZ47AAAAOQAAABAAAAAAAAAAAQAgAAAADQEAAGRycy9zaGFwZXhtbC54bWxQSwUGAAAAAAYABgBb&#10;AQAAtwMAAAAA&#10;" adj="4624">
                    <v:fill type="gradient" on="t" color2="#FFFBF4" colors="0f #FFD79E;22938f #FFEACA;65536f #FFFBF4" angle="180" focus="100%" focussize="0,0" rotate="t"/>
                    <v:stroke color="#F58E3A" joinstyle="round"/>
                    <v:imagedata o:title=""/>
                    <o:lock v:ext="edit" aspectratio="f"/>
                    <v:shadow on="t" color="#000000" opacity="24903f" offset="0pt,1.5748031496063pt" origin="0f,32768f" matrix="65536f,0f,0f,65536f"/>
                  </v:shape>
                  <v:shape id="任意多边形: 形状 14" o:spid="_x0000_s1026" o:spt="100" style="position:absolute;left:7581855;top:3893608;height:911047;width:914400;v-text-anchor:middle;" fillcolor="#0D2643" filled="t" stroked="f" coordsize="914400,911047" o:gfxdata="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2mKX74A&#10;AADbAAAADwAAAAAAAAABACAAAAAiAAAAZHJzL2Rvd25yZXYueG1sUEsBAhQAFAAAAAgAh07iQDMv&#10;BZ47AAAAOQAAABAAAAAAAAAAAQAgAAAADQEAAGRycy9zaGFwZXhtbC54bWxQSwUGAAAAAAYABgBb&#10;AQAAtwMAAAAA&#10;" path="m376862,524275l380853,530195c400392,549734,427385,561819,457200,561819c472108,561819,486310,558798,499228,553334l524746,536129,847519,688835,836318,709472c754156,831088,615016,911047,457200,911047c299385,911047,160245,831088,78083,709472l65938,687097xm495945,553l549342,5936c757681,48568,914400,232905,914400,453847c914400,485410,911202,516226,905112,545989l880632,624850,561163,473707,565172,453847c565172,409124,537980,370751,499228,354360l495945,353698xm423945,0l423945,352589,415173,354360c376420,370751,349228,409124,349228,453847l349784,456601,33031,622475,9289,545989c3199,516226,0,485410,0,453847c0,232905,156720,48568,365058,5936xe">
                    <v:path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fill type="gradientRadial" on="t" color2="#3E7FCE" colors="27525f #0D2643;39322f #285891;51118f #3E7FCE" focus="100%" focussize="0f,0f" focusposition="32768f,32768f" rotate="t">
                      <o:fill type="gradientRadial" v:ext="backwardCompatible"/>
                    </v:fill>
                    <v:stroke on="f" weight="2pt"/>
                    <v:imagedata o:title=""/>
                    <o:lock v:ext="edit" aspectratio="f"/>
                  </v:shape>
                </v:group>
                <v:group id="组合 15" o:spid="_x0000_s1026" o:spt="203" style="position:absolute;left:539013;top:3240861;height:911047;width:1035311;" coordorigin="7512738,3893608" coordsize="1035311,911047" o:gfxdata="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LDF370AAADbAAAADwAAAAAAAAABACAAAAAiAAAAZHJzL2Rvd25yZXYueG1s&#10;UEsBAhQAFAAAAAgAh07iQDMvBZ47AAAAOQAAABUAAAAAAAAAAQAgAAAADAEAAGRycy9ncm91cHNo&#10;YXBleG1sLnhtbFBLBQYAAAAABgAGAGABAADJAwAAAAA=&#10;">
                  <o:lock v:ext="edit" aspectratio="f"/>
                  <v:shape id="六边形 16" o:spid="_x0000_s1026" o:spt="9" type="#_x0000_t9" style="position:absolute;left:7512738;top:3907337;height:886482;width:1035311;v-text-anchor:middle;" fillcolor="#FFD79E" filled="t" stroked="t" coordsize="21600,21600" o:gfxdata="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aH5e/&#10;AAAA2wAAAA8AAAAAAAAAAQAgAAAAIgAAAGRycy9kb3ducmV2LnhtbFBLAQIUABQAAAAIAIdO4kAz&#10;LwWeOwAAADkAAAAQAAAAAAAAAAEAIAAAAA4BAABkcnMvc2hhcGV4bWwueG1sUEsFBgAAAAAGAAYA&#10;WwEAALgDAAAAAA==&#10;" adj="4624">
                    <v:fill type="gradient" on="t" color2="#FFFBF4" colors="0f #FFD79E;22938f #FFEACA;65536f #FFFBF4" angle="180" focus="100%" focussize="0,0" rotate="t"/>
                    <v:stroke color="#F58E3A" joinstyle="round"/>
                    <v:imagedata o:title=""/>
                    <o:lock v:ext="edit" aspectratio="f"/>
                    <v:shadow on="t" color="#000000" opacity="24903f" offset="0pt,1.5748031496063pt" origin="0f,32768f" matrix="65536f,0f,0f,65536f"/>
                  </v:shape>
                  <v:shape id="任意多边形: 形状 17" o:spid="_x0000_s1026" o:spt="100" style="position:absolute;left:7581855;top:3893608;height:911047;width:914400;v-text-anchor:middle;" fillcolor="#0D2643" filled="t" stroked="f" coordsize="914400,911047" o:gfxdata="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AEiu/&#10;AAAA2wAAAA8AAAAAAAAAAQAgAAAAIgAAAGRycy9kb3ducmV2LnhtbFBLAQIUABQAAAAIAIdO4kAz&#10;LwWeOwAAADkAAAAQAAAAAAAAAAEAIAAAAA4BAABkcnMvc2hhcGV4bWwueG1sUEsFBgAAAAAGAAYA&#10;WwEAALgDAAAAAA==&#10;" path="m376862,524275l380853,530195c400392,549734,427385,561819,457200,561819c472108,561819,486310,558798,499228,553334l524746,536129,847519,688835,836318,709472c754156,831088,615016,911047,457200,911047c299385,911047,160245,831088,78083,709472l65938,687097xm495945,553l549342,5936c757681,48568,914400,232905,914400,453847c914400,485410,911202,516226,905112,545989l880632,624850,561163,473707,565172,453847c565172,409124,537980,370751,499228,354360l495945,353698xm423945,0l423945,352589,415173,354360c376420,370751,349228,409124,349228,453847l349784,456601,33031,622475,9289,545989c3199,516226,0,485410,0,453847c0,232905,156720,48568,365058,5936xe">
                    <v:path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fill type="gradientRadial" on="t" color2="#3E7FCE" colors="27525f #0D2643;39322f #285891;51118f #3E7FCE" focus="100%" focussize="0f,0f" focusposition="32768f,32768f" rotate="t">
                      <o:fill type="gradientRadial" v:ext="backwardCompatible"/>
                    </v:fill>
                    <v:stroke on="f" weight="2pt"/>
                    <v:imagedata o:title=""/>
                    <o:lock v:ext="edit" aspectratio="f"/>
                  </v:shape>
                </v:group>
                <v:group id="组合 18" o:spid="_x0000_s1026" o:spt="203" style="position:absolute;left:1388878;top:3707220;height:911047;width:1035311;" coordorigin="7512738,3893608" coordsize="1035311,911047" o:gfxdata="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zHZke+AAAA2wAAAA8AAAAAAAAAAQAgAAAAIgAAAGRycy9kb3ducmV2Lnht&#10;bFBLAQIUABQAAAAIAIdO4kAzLwWeOwAAADkAAAAVAAAAAAAAAAEAIAAAAA0BAABkcnMvZ3JvdXBz&#10;aGFwZXhtbC54bWxQSwUGAAAAAAYABgBgAQAAygMAAAAA&#10;">
                  <o:lock v:ext="edit" aspectratio="f"/>
                  <v:shape id="六边形 19" o:spid="_x0000_s1026" o:spt="9" type="#_x0000_t9" style="position:absolute;left:7512738;top:3907337;height:886482;width:1035311;v-text-anchor:middle;" fillcolor="#FFD79E" filled="t" stroked="t" coordsize="21600,21600" o:gfxdata="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XFZK8AAAA&#10;2wAAAA8AAAAAAAAAAQAgAAAAIgAAAGRycy9kb3ducmV2LnhtbFBLAQIUABQAAAAIAIdO4kAzLwWe&#10;OwAAADkAAAAQAAAAAAAAAAEAIAAAAAsBAABkcnMvc2hhcGV4bWwueG1sUEsFBgAAAAAGAAYAWwEA&#10;ALUDAAAAAA==&#10;" adj="4624">
                    <v:fill type="gradient" on="t" color2="#FFFBF4" colors="0f #FFD79E;22938f #FFEACA;65536f #FFFBF4" angle="180" focus="100%" focussize="0,0" rotate="t"/>
                    <v:stroke color="#F58E3A" joinstyle="round"/>
                    <v:imagedata o:title=""/>
                    <o:lock v:ext="edit" aspectratio="f"/>
                    <v:shadow on="t" color="#000000" opacity="24903f" offset="0pt,1.5748031496063pt" origin="0f,32768f" matrix="65536f,0f,0f,65536f"/>
                  </v:shape>
                  <v:shape id="任意多边形: 形状 20" o:spid="_x0000_s1026" o:spt="100" style="position:absolute;left:7581855;top:3893608;height:911047;width:914400;v-text-anchor:middle;" fillcolor="#0D2643" filled="t" stroked="f" coordsize="914400,911047" o:gfxdata="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NGC6/&#10;AAAA2wAAAA8AAAAAAAAAAQAgAAAAIgAAAGRycy9kb3ducmV2LnhtbFBLAQIUABQAAAAIAIdO4kAz&#10;LwWeOwAAADkAAAAQAAAAAAAAAAEAIAAAAA4BAABkcnMvc2hhcGV4bWwueG1sUEsFBgAAAAAGAAYA&#10;WwEAALgDAAAAAA==&#10;" path="m376862,524275l380853,530195c400392,549734,427385,561819,457200,561819c472108,561819,486310,558798,499228,553334l524746,536129,847519,688835,836318,709472c754156,831088,615016,911047,457200,911047c299385,911047,160245,831088,78083,709472l65938,687097xm495945,553l549342,5936c757681,48568,914400,232905,914400,453847c914400,485410,911202,516226,905112,545989l880632,624850,561163,473707,565172,453847c565172,409124,537980,370751,499228,354360l495945,353698xm423945,0l423945,352589,415173,354360c376420,370751,349228,409124,349228,453847l349784,456601,33031,622475,9289,545989c3199,516226,0,485410,0,453847c0,232905,156720,48568,365058,5936xe">
                    <v:path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fill type="gradientRadial" on="t" color2="#3E7FCE" colors="27525f #0D2643;39322f #285891;51118f #3E7FCE" focus="100%" focussize="0f,0f" focusposition="32768f,32768f" rotate="t">
                      <o:fill type="gradientRadial" v:ext="backwardCompatible"/>
                    </v:fill>
                    <v:stroke on="f" weight="2pt"/>
                    <v:imagedata o:title=""/>
                    <o:lock v:ext="edit" aspectratio="f"/>
                  </v:shape>
                </v:group>
                <v:group id="组合 21" o:spid="_x0000_s1026" o:spt="203" style="position:absolute;left:2234276;top:3253143;height:911047;width:1035311;" coordorigin="7512738,3893608" coordsize="1035311,911047" o:gfxdata="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ubvNdboAAADbAAAADwAAAAAAAAABACAAAAAiAAAAZHJzL2Rvd25yZXYueG1sUEsB&#10;AhQAFAAAAAgAh07iQDMvBZ47AAAAOQAAABUAAAAAAAAAAQAgAAAACQEAAGRycy9ncm91cHNoYXBl&#10;eG1sLnhtbFBLBQYAAAAABgAGAGABAADGAwAAAAA=&#10;">
                  <o:lock v:ext="edit" aspectratio="f"/>
                  <v:shape id="六边形 22" o:spid="_x0000_s1026" o:spt="9" type="#_x0000_t9" style="position:absolute;left:7512738;top:3907337;height:886482;width:1035311;v-text-anchor:middle;" fillcolor="#FFD79E" filled="t" stroked="t" coordsize="21600,21600" o:gfxdata="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Qq0r4A&#10;AADbAAAADwAAAAAAAAABACAAAAAiAAAAZHJzL2Rvd25yZXYueG1sUEsBAhQAFAAAAAgAh07iQDMv&#10;BZ47AAAAOQAAABAAAAAAAAAAAQAgAAAADQEAAGRycy9zaGFwZXhtbC54bWxQSwUGAAAAAAYABgBb&#10;AQAAtwMAAAAA&#10;" adj="4624">
                    <v:fill type="gradient" on="t" color2="#FFFBF4" colors="0f #FFD79E;22938f #FFEACA;65536f #FFFBF4" angle="180" focus="100%" focussize="0,0" rotate="t"/>
                    <v:stroke color="#F58E3A" joinstyle="round"/>
                    <v:imagedata o:title=""/>
                    <o:lock v:ext="edit" aspectratio="f"/>
                    <v:shadow on="t" color="#000000" opacity="24903f" offset="0pt,1.5748031496063pt" origin="0f,32768f" matrix="65536f,0f,0f,65536f"/>
                  </v:shape>
                  <v:shape id="任意多边形: 形状 23" o:spid="_x0000_s1026" o:spt="100" style="position:absolute;left:7581855;top:3893608;height:911047;width:914400;v-text-anchor:middle;" fillcolor="#0D2643" filled="t" stroked="f" coordsize="914400,911047" o:gfxdata="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wHIK/&#10;AAAA2wAAAA8AAAAAAAAAAQAgAAAAIgAAAGRycy9kb3ducmV2LnhtbFBLAQIUABQAAAAIAIdO4kAz&#10;LwWeOwAAADkAAAAQAAAAAAAAAAEAIAAAAA4BAABkcnMvc2hhcGV4bWwueG1sUEsFBgAAAAAGAAYA&#10;WwEAALgDAAAAAA==&#10;" path="m376862,524275l380853,530195c400392,549734,427385,561819,457200,561819c472108,561819,486310,558798,499228,553334l524746,536129,847519,688835,836318,709472c754156,831088,615016,911047,457200,911047c299385,911047,160245,831088,78083,709472l65938,687097xm495945,553l549342,5936c757681,48568,914400,232905,914400,453847c914400,485410,911202,516226,905112,545989l880632,624850,561163,473707,565172,453847c565172,409124,537980,370751,499228,354360l495945,353698xm423945,0l423945,352589,415173,354360c376420,370751,349228,409124,349228,453847l349784,456601,33031,622475,9289,545989c3199,516226,0,485410,0,453847c0,232905,156720,48568,365058,5936xe">
                    <v:path o:connectlocs="376862,524275;380853,530195;457200,561819;499228,553334;524746,536129;847519,688835;836318,709472;457200,911047;78083,709472;65938,687097;495945,553;549342,5936;914400,453847;905112,545989;880632,624850;561163,473707;565172,453847;499228,354360;495945,353698;423945,0;423945,352589;415173,354360;349228,453847;349784,456601;33031,622475;9289,545989;0,453847;365058,5936" o:connectangles="0,0,0,0,0,0,0,0,0,0,0,0,0,0,0,0,0,0,0,0,0,0,0,0,0,0,0,0"/>
                    <v:fill type="gradientRadial" on="t" color2="#3E7FCE" colors="27525f #0D2643;39322f #285891;51118f #3E7FCE" focus="100%" focussize="0f,0f" focusposition="32768f,32768f" rotate="t">
                      <o:fill type="gradientRadial" v:ext="backwardCompatible"/>
                    </v:fill>
                    <v:stroke on="f" weight="2pt"/>
                    <v:imagedata o:title=""/>
                    <o:lock v:ext="edit" aspectratio="f"/>
                  </v:shape>
                </v:group>
                <v:shape id="直接箭头连接符 24" o:spid="_x0000_s1026" o:spt="32" type="#_x0000_t32" style="position:absolute;left:1169049;top:2737365;height:36310;width:409743;" filled="f" stroked="t" coordsize="21600,21600" o:gfxdata="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sjUMr4A&#10;AADbAAAADwAAAAAAAAABACAAAAAiAAAAZHJzL2Rvd25yZXYueG1sUEsBAhQAFAAAAAgAh07iQDMv&#10;BZ47AAAAOQAAABAAAAAAAAAAAQAgAAAADQEAAGRycy9zaGFwZXhtbC54bWxQSwUGAAAAAAYABgBb&#10;AQAAtwMAAAAA&#10;">
                  <v:fill on="f" focussize="0,0"/>
                  <v:stroke weight="3pt" color="#FFFFFF" joinstyle="round" endarrow="block"/>
                  <v:imagedata o:title=""/>
                  <o:lock v:ext="edit" aspectratio="f"/>
                  <v:shadow on="t" color="#000000" opacity="22937f" offset="0pt,1.81102362204724pt" origin="0f,32768f" matrix="65536f,0f,0f,65536f"/>
                </v:shape>
                <v:shape id="直接箭头连接符 25" o:spid="_x0000_s1026" o:spt="32" type="#_x0000_t32" style="position:absolute;left:1643441;top:2870467;flip:x y;height:268094;width:229728;" filled="f" stroked="t" coordsize="21600,21600" o:gfxdata="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8uUJW8AAAA&#10;2wAAAA8AAAAAAAAAAQAgAAAAIgAAAGRycy9kb3ducmV2LnhtbFBLAQIUABQAAAAIAIdO4kAzLwWe&#10;OwAAADkAAAAQAAAAAAAAAAEAIAAAAAsBAABkcnMvc2hhcGV4bWwueG1sUEsFBgAAAAAGAAYAWwEA&#10;ALUDAAAAAA==&#10;">
                  <v:fill on="f" focussize="0,0"/>
                  <v:stroke weight="3pt" color="#FFFFFF" joinstyle="round" endarrow="block"/>
                  <v:imagedata o:title=""/>
                  <o:lock v:ext="edit" aspectratio="f"/>
                  <v:shadow on="t" color="#000000" opacity="22937f" offset="0pt,1.81102362204724pt" origin="0f,32768f" matrix="65536f,0f,0f,65536f"/>
                </v:shape>
              </v:group>
            </w:pict>
          </mc:Fallback>
        </mc:AlternateContent>
      </w:r>
    </w:p>
    <w:p>
      <w:pPr>
        <w:ind w:firstLine="420"/>
      </w:pPr>
      <w:r>
        <mc:AlternateContent>
          <mc:Choice Requires="wpg">
            <w:drawing>
              <wp:anchor distT="0" distB="0" distL="114300" distR="114300" simplePos="0" relativeHeight="251662336" behindDoc="0" locked="0" layoutInCell="1" allowOverlap="1">
                <wp:simplePos x="0" y="0"/>
                <wp:positionH relativeFrom="column">
                  <wp:posOffset>3216910</wp:posOffset>
                </wp:positionH>
                <wp:positionV relativeFrom="paragraph">
                  <wp:posOffset>116205</wp:posOffset>
                </wp:positionV>
                <wp:extent cx="1357630" cy="1282700"/>
                <wp:effectExtent l="0" t="40640" r="4445" b="10160"/>
                <wp:wrapNone/>
                <wp:docPr id="54" name="组合 53"/>
                <wp:cNvGraphicFramePr/>
                <a:graphic xmlns:a="http://schemas.openxmlformats.org/drawingml/2006/main">
                  <a:graphicData uri="http://schemas.microsoft.com/office/word/2010/wordprocessingGroup">
                    <wpg:wgp>
                      <wpg:cNvGrpSpPr/>
                      <wpg:grpSpPr>
                        <a:xfrm>
                          <a:off x="0" y="0"/>
                          <a:ext cx="1357630" cy="1282700"/>
                          <a:chOff x="2436284" y="2200154"/>
                          <a:chExt cx="1532049" cy="1434792"/>
                        </a:xfrm>
                        <a:effectLst/>
                      </wpg:grpSpPr>
                      <wpg:grpSp>
                        <wpg:cNvPr id="230" name="组合 131"/>
                        <wpg:cNvGrpSpPr/>
                        <wpg:grpSpPr>
                          <a:xfrm>
                            <a:off x="2702301" y="2200154"/>
                            <a:ext cx="883968" cy="690826"/>
                            <a:chOff x="8188290" y="1829519"/>
                            <a:chExt cx="1669055" cy="1309603"/>
                          </a:xfrm>
                          <a:effectLst/>
                        </wpg:grpSpPr>
                        <wpg:grpSp>
                          <wpg:cNvPr id="250" name="组合 151"/>
                          <wpg:cNvGrpSpPr/>
                          <wpg:grpSpPr>
                            <a:xfrm rot="1952700">
                              <a:off x="8943641" y="1829519"/>
                              <a:ext cx="913704" cy="1301037"/>
                              <a:chOff x="2235050" y="2580090"/>
                              <a:chExt cx="1377437" cy="1904007"/>
                            </a:xfrm>
                            <a:effectLst/>
                          </wpg:grpSpPr>
                          <wps:wsp>
                            <wps:cNvPr id="256" name="椭圆 255"/>
                            <wps:cNvSpPr/>
                            <wps:spPr bwMode="auto">
                              <a:xfrm rot="19819802">
                                <a:off x="2235050" y="2673052"/>
                                <a:ext cx="561014"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7" name="椭圆 256"/>
                            <wps:cNvSpPr/>
                            <wps:spPr bwMode="auto">
                              <a:xfrm rot="21336080">
                                <a:off x="2442915" y="2585255"/>
                                <a:ext cx="587905"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8" name="椭圆 257"/>
                            <wps:cNvSpPr/>
                            <wps:spPr bwMode="auto">
                              <a:xfrm rot="333427">
                                <a:off x="2798446" y="2580090"/>
                                <a:ext cx="540529"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9" name="椭圆 258"/>
                            <wps:cNvSpPr/>
                            <wps:spPr bwMode="auto">
                              <a:xfrm rot="1402174">
                                <a:off x="3022177" y="2611978"/>
                                <a:ext cx="590310"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g:grpSp>
                          <wpg:cNvPr id="251" name="组合 152"/>
                          <wpg:cNvGrpSpPr/>
                          <wpg:grpSpPr>
                            <a:xfrm rot="19891910">
                              <a:off x="8188290" y="1878490"/>
                              <a:ext cx="964136" cy="1260632"/>
                              <a:chOff x="2066134" y="2549573"/>
                              <a:chExt cx="1453465" cy="1844875"/>
                            </a:xfrm>
                            <a:effectLst/>
                          </wpg:grpSpPr>
                          <wps:wsp>
                            <wps:cNvPr id="252" name="椭圆 251"/>
                            <wps:cNvSpPr/>
                            <wps:spPr bwMode="auto">
                              <a:xfrm rot="20725800">
                                <a:off x="2323814" y="2549573"/>
                                <a:ext cx="570264"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3" name="椭圆 252"/>
                            <wps:cNvSpPr/>
                            <wps:spPr bwMode="auto">
                              <a:xfrm>
                                <a:off x="2650348" y="2583403"/>
                                <a:ext cx="597389"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4" name="椭圆 253"/>
                            <wps:cNvSpPr/>
                            <wps:spPr bwMode="auto">
                              <a:xfrm rot="1423630">
                                <a:off x="3000530" y="2581379"/>
                                <a:ext cx="519069"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55" name="椭圆 254"/>
                            <wps:cNvSpPr/>
                            <wps:spPr bwMode="auto">
                              <a:xfrm rot="19433018">
                                <a:off x="2066134" y="2581984"/>
                                <a:ext cx="494698" cy="1811045"/>
                              </a:xfrm>
                              <a:prstGeom prst="ellipse">
                                <a:avLst/>
                              </a:prstGeom>
                              <a:solidFill>
                                <a:srgbClr val="92D05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g:grpSp>
                      <wpg:grpSp>
                        <wpg:cNvPr id="231" name="组合 132"/>
                        <wpg:cNvGrpSpPr/>
                        <wpg:grpSpPr>
                          <a:xfrm rot="16039666">
                            <a:off x="2549223" y="2549698"/>
                            <a:ext cx="472570" cy="698447"/>
                            <a:chOff x="2282564" y="2564810"/>
                            <a:chExt cx="1329923" cy="1867494"/>
                          </a:xfrm>
                          <a:effectLst/>
                        </wpg:grpSpPr>
                        <wps:wsp>
                          <wps:cNvPr id="246" name="椭圆 245"/>
                          <wps:cNvSpPr/>
                          <wps:spPr bwMode="auto">
                            <a:xfrm rot="19930888">
                              <a:off x="2282564" y="2621258"/>
                              <a:ext cx="561013" cy="1811046"/>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7" name="椭圆 246"/>
                          <wps:cNvSpPr/>
                          <wps:spPr bwMode="auto">
                            <a:xfrm rot="21280253">
                              <a:off x="2466446" y="2564810"/>
                              <a:ext cx="587905" cy="1811046"/>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8" name="椭圆 247"/>
                          <wps:cNvSpPr/>
                          <wps:spPr bwMode="auto">
                            <a:xfrm rot="333427">
                              <a:off x="2831160" y="2580260"/>
                              <a:ext cx="540529" cy="1811044"/>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9" name="椭圆 248"/>
                          <wps:cNvSpPr/>
                          <wps:spPr bwMode="auto">
                            <a:xfrm rot="1402174">
                              <a:off x="3022177" y="2611978"/>
                              <a:ext cx="590310" cy="1811045"/>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s:wsp>
                        <wps:cNvPr id="232" name="椭圆 231"/>
                        <wps:cNvSpPr/>
                        <wps:spPr bwMode="auto">
                          <a:xfrm rot="11948515">
                            <a:off x="2935452" y="2959024"/>
                            <a:ext cx="200343" cy="652799"/>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3" name="椭圆 232"/>
                        <wps:cNvSpPr/>
                        <wps:spPr bwMode="auto">
                          <a:xfrm rot="12848369">
                            <a:off x="2822287" y="2907828"/>
                            <a:ext cx="209873" cy="652799"/>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4" name="椭圆 233"/>
                        <wps:cNvSpPr/>
                        <wps:spPr bwMode="auto">
                          <a:xfrm rot="13623595">
                            <a:off x="2754354" y="2840299"/>
                            <a:ext cx="181630" cy="655416"/>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5" name="椭圆 234"/>
                        <wps:cNvSpPr/>
                        <wps:spPr bwMode="auto">
                          <a:xfrm rot="11045715">
                            <a:off x="3068842" y="2982147"/>
                            <a:ext cx="173796" cy="652799"/>
                          </a:xfrm>
                          <a:prstGeom prst="ellipse">
                            <a:avLst/>
                          </a:prstGeom>
                          <a:solidFill>
                            <a:srgbClr val="FFC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g:cNvPr id="236" name="组合 137"/>
                        <wpg:cNvGrpSpPr/>
                        <wpg:grpSpPr>
                          <a:xfrm rot="8913691">
                            <a:off x="3201431" y="2896341"/>
                            <a:ext cx="493035" cy="689210"/>
                            <a:chOff x="2209096" y="2510962"/>
                            <a:chExt cx="1403391" cy="1912061"/>
                          </a:xfrm>
                          <a:effectLst/>
                        </wpg:grpSpPr>
                        <wps:wsp>
                          <wps:cNvPr id="242" name="椭圆 241"/>
                          <wps:cNvSpPr/>
                          <wps:spPr bwMode="auto">
                            <a:xfrm rot="20544852">
                              <a:off x="2209096" y="2552678"/>
                              <a:ext cx="561014" cy="1811045"/>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3" name="椭圆 242"/>
                          <wps:cNvSpPr/>
                          <wps:spPr bwMode="auto">
                            <a:xfrm rot="21500516">
                              <a:off x="2460562" y="2510962"/>
                              <a:ext cx="587906" cy="1811043"/>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4" name="椭圆 243"/>
                          <wps:cNvSpPr/>
                          <wps:spPr bwMode="auto">
                            <a:xfrm rot="333427">
                              <a:off x="2831160" y="2580260"/>
                              <a:ext cx="540529" cy="1811044"/>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5" name="椭圆 244"/>
                          <wps:cNvSpPr/>
                          <wps:spPr bwMode="auto">
                            <a:xfrm rot="1402174">
                              <a:off x="3022177" y="2611978"/>
                              <a:ext cx="590310" cy="1811045"/>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g:grpSp>
                      <wps:wsp>
                        <wps:cNvPr id="237" name="椭圆 236"/>
                        <wps:cNvSpPr/>
                        <wps:spPr bwMode="auto">
                          <a:xfrm rot="5153476">
                            <a:off x="3514732" y="2515212"/>
                            <a:ext cx="199543" cy="655416"/>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8" name="椭圆 237"/>
                        <wps:cNvSpPr/>
                        <wps:spPr bwMode="auto">
                          <a:xfrm rot="6246336">
                            <a:off x="3536107" y="2658160"/>
                            <a:ext cx="209035" cy="655416"/>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39" name="椭圆 238"/>
                        <wps:cNvSpPr/>
                        <wps:spPr bwMode="auto">
                          <a:xfrm rot="7102308">
                            <a:off x="3515639" y="2761308"/>
                            <a:ext cx="181630" cy="655416"/>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wps:wsp>
                        <wps:cNvPr id="240" name="椭圆 239"/>
                        <wps:cNvSpPr/>
                        <wps:spPr bwMode="auto">
                          <a:xfrm rot="3895626">
                            <a:off x="3473074" y="2387827"/>
                            <a:ext cx="173102" cy="655416"/>
                          </a:xfrm>
                          <a:prstGeom prst="ellipse">
                            <a:avLst/>
                          </a:prstGeom>
                          <a:solidFill>
                            <a:srgbClr val="4274AF">
                              <a:lumMod val="90000"/>
                              <a:alpha val="59000"/>
                            </a:srgbClr>
                          </a:solidFill>
                          <a:ln w="9525" cap="flat" cmpd="sng" algn="ctr">
                            <a:noFill/>
                            <a:prstDash val="solid"/>
                            <a:round/>
                            <a:headEnd type="none" w="med" len="med"/>
                            <a:tailEnd type="none" w="med" len="med"/>
                          </a:ln>
                          <a:effectLst/>
                        </wps:spPr>
                        <wps:bodyPr vert="horz" wrap="square" lIns="91416" tIns="45708" rIns="91416" bIns="45708" numCol="1" rtlCol="0" anchor="t" anchorCtr="0" compatLnSpc="1"/>
                      </wps:wsp>
                      <pic:pic xmlns:pic="http://schemas.openxmlformats.org/drawingml/2006/picture">
                        <pic:nvPicPr>
                          <pic:cNvPr id="241" name="图片 39" descr="基站.png"/>
                          <pic:cNvPicPr>
                            <a:picLocks noChangeAspect="1"/>
                          </pic:cNvPicPr>
                        </pic:nvPicPr>
                        <pic:blipFill>
                          <a:blip r:embed="rId20" cstate="print"/>
                          <a:srcRect/>
                          <a:stretch>
                            <a:fillRect/>
                          </a:stretch>
                        </pic:blipFill>
                        <pic:spPr>
                          <a:xfrm>
                            <a:off x="3043507" y="2639755"/>
                            <a:ext cx="332494" cy="534418"/>
                          </a:xfrm>
                          <a:prstGeom prst="rect">
                            <a:avLst/>
                          </a:prstGeom>
                          <a:noFill/>
                          <a:ln w="9525">
                            <a:noFill/>
                            <a:miter lim="800000"/>
                            <a:headEnd/>
                            <a:tailEnd/>
                          </a:ln>
                          <a:effectLst/>
                        </pic:spPr>
                      </pic:pic>
                    </wpg:wgp>
                  </a:graphicData>
                </a:graphic>
              </wp:anchor>
            </w:drawing>
          </mc:Choice>
          <mc:Fallback>
            <w:pict>
              <v:group id="组合 53" o:spid="_x0000_s1026" o:spt="203" style="position:absolute;left:0pt;margin-left:253.3pt;margin-top:9.15pt;height:101pt;width:106.9pt;z-index:251662336;mso-width-relative:page;mso-height-relative:page;" coordorigin="2436284,2200154" coordsize="1532049,1434792" o:gfxdata="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">
                <o:lock v:ext="edit" aspectratio="f"/>
                <v:group id="组合 131" o:spid="_x0000_s1026" o:spt="203" style="position:absolute;left:2702301;top:2200154;height:690826;width:883968;" coordorigin="8188290,1829519" coordsize="1669055,1309603" o:gfxdata="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jTNhC7AAAA3AAAAA8AAAAAAAAAAQAgAAAAIgAAAGRycy9kb3ducmV2LnhtbFBL&#10;AQIUABQAAAAIAIdO4kAzLwWeOwAAADkAAAAVAAAAAAAAAAEAIAAAAAoBAABkcnMvZ3JvdXBzaGFw&#10;ZXhtbC54bWxQSwUGAAAAAAYABgBgAQAAxwMAAAAA&#10;">
                  <o:lock v:ext="edit" aspectratio="f"/>
                  <v:group id="组合 151" o:spid="_x0000_s1026" o:spt="203" style="position:absolute;left:8943641;top:1829519;height:1301037;width:913704;rotation:2132869f;" coordorigin="2235050,2580090" coordsize="1377437,1904007" o:gfxdata="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KWWNSK7AAAA3AAAAA8AAAAAAAAAAQAgAAAAIgAAAGRycy9kb3ducmV2LnhtbFBL&#10;AQIUABQAAAAIAIdO4kAzLwWeOwAAADkAAAAVAAAAAAAAAAEAIAAAAAoBAABkcnMvZ3JvdXBzaGFw&#10;ZXhtbC54bWxQSwUGAAAAAAYABgBgAQAAxwMAAAAA&#10;">
                    <o:lock v:ext="edit" aspectratio="f"/>
                    <v:shape id="椭圆 255" o:spid="_x0000_s1026" o:spt="3" type="#_x0000_t3" style="position:absolute;left:2235050;top:2673052;height:1811045;width:561014;rotation:-1944451f;" fillcolor="#92D050" filled="t" stroked="f" coordsize="21600,21600" o:gfxdata="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6KsKe/&#10;AAAA3AAAAA8AAAAAAAAAAQAgAAAAIgAAAGRycy9kb3ducmV2LnhtbFBLAQIUABQAAAAIAIdO4kAz&#10;LwWeOwAAADkAAAAQAAAAAAAAAAEAIAAAAA4BAABkcnMvc2hhcGV4bWwueG1sUEsFBgAAAAAGAAYA&#10;WwEAALgDAAAAAA==&#10;">
                      <v:fill on="t" opacity="38666f" focussize="0,0"/>
                      <v:stroke on="f" joinstyle="round"/>
                      <v:imagedata o:title=""/>
                      <o:lock v:ext="edit" aspectratio="f"/>
                      <v:textbox inset="7.19811023622047pt,3.59905511811024pt,7.19811023622047pt,3.59905511811024pt"/>
                    </v:shape>
                    <v:shape id="椭圆 256" o:spid="_x0000_s1026" o:spt="3" type="#_x0000_t3" style="position:absolute;left:2442915;top:2585255;height:1811045;width:587905;rotation:-288271f;" fillcolor="#92D050" filled="t" stroked="f" coordsize="21600,21600" o:gfxdata="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JNtb4A&#10;AADcAAAADwAAAAAAAAABACAAAAAiAAAAZHJzL2Rvd25yZXYueG1sUEsBAhQAFAAAAAgAh07iQDMv&#10;BZ47AAAAOQAAABAAAAAAAAAAAQAgAAAADQEAAGRycy9zaGFwZXhtbC54bWxQSwUGAAAAAAYABgBb&#10;AQAAtwMAAAAA&#10;">
                      <v:fill on="t" opacity="38666f" focussize="0,0"/>
                      <v:stroke on="f" joinstyle="round"/>
                      <v:imagedata o:title=""/>
                      <o:lock v:ext="edit" aspectratio="f"/>
                      <v:textbox inset="7.19811023622047pt,3.59905511811024pt,7.19811023622047pt,3.59905511811024pt"/>
                    </v:shape>
                    <v:shape id="椭圆 257" o:spid="_x0000_s1026" o:spt="3" type="#_x0000_t3" style="position:absolute;left:2798446;top:2580090;height:1811045;width:540529;rotation:364191f;" fillcolor="#92D050" filled="t" stroked="f" coordsize="21600,21600" o:gfxdata="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En1uvQAA&#10;ANwAAAAPAAAAAAAAAAEAIAAAACIAAABkcnMvZG93bnJldi54bWxQSwECFAAUAAAACACHTuJAMy8F&#10;njsAAAA5AAAAEAAAAAAAAAABACAAAAAMAQAAZHJzL3NoYXBleG1sLnhtbFBLBQYAAAAABgAGAFsB&#10;AAC2AwAAAAA=&#10;">
                      <v:fill on="t" opacity="38666f" focussize="0,0"/>
                      <v:stroke on="f" joinstyle="round"/>
                      <v:imagedata o:title=""/>
                      <o:lock v:ext="edit" aspectratio="f"/>
                      <v:textbox inset="7.19811023622047pt,3.59905511811024pt,7.19811023622047pt,3.59905511811024pt"/>
                    </v:shape>
                    <v:shape id="椭圆 258" o:spid="_x0000_s1026" o:spt="3" type="#_x0000_t3" style="position:absolute;left:3022177;top:2611978;height:1811045;width:590310;rotation:1531548f;" fillcolor="#92D050" filled="t" stroked="f" coordsize="21600,21600" o:gfxdata="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eduO/&#10;AAAA3AAAAA8AAAAAAAAAAQAgAAAAIgAAAGRycy9kb3ducmV2LnhtbFBLAQIUABQAAAAIAIdO4kAz&#10;LwWeOwAAADkAAAAQAAAAAAAAAAEAIAAAAA4BAABkcnMvc2hhcGV4bWwueG1sUEsFBgAAAAAGAAYA&#10;WwEAALgDAAAAAA==&#10;">
                      <v:fill on="t" opacity="38666f" focussize="0,0"/>
                      <v:stroke on="f" joinstyle="round"/>
                      <v:imagedata o:title=""/>
                      <o:lock v:ext="edit" aspectratio="f"/>
                      <v:textbox inset="7.19811023622047pt,3.59905511811024pt,7.19811023622047pt,3.59905511811024pt"/>
                    </v:shape>
                  </v:group>
                  <v:group id="组合 152" o:spid="_x0000_s1026" o:spt="203" style="position:absolute;left:8188290;top:1878490;height:1260632;width:964136;rotation:-1865690f;" coordorigin="2066134,2549573" coordsize="1453465,1844875" o:gfxdata="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KWq/IL0AAADcAAAADwAAAAAAAAABACAAAAAiAAAAZHJzL2Rvd25yZXYueG1s&#10;UEsBAhQAFAAAAAgAh07iQDMvBZ47AAAAOQAAABUAAAAAAAAAAQAgAAAADAEAAGRycy9ncm91cHNo&#10;YXBleG1sLnhtbFBLBQYAAAAABgAGAGABAADJAwAAAAA=&#10;">
                    <o:lock v:ext="edit" aspectratio="f"/>
                    <v:shape id="椭圆 251" o:spid="_x0000_s1026" o:spt="3" type="#_x0000_t3" style="position:absolute;left:2323814;top:2549573;height:1811045;width:570264;rotation:-954860f;" fillcolor="#92D050" filled="t" stroked="f" coordsize="21600,21600" o:gfxdata="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5udvO/&#10;AAAA3AAAAA8AAAAAAAAAAQAgAAAAIgAAAGRycy9kb3ducmV2LnhtbFBLAQIUABQAAAAIAIdO4kAz&#10;LwWeOwAAADkAAAAQAAAAAAAAAAEAIAAAAA4BAABkcnMvc2hhcGV4bWwueG1sUEsFBgAAAAAGAAYA&#10;WwEAALgDAAAAAA==&#10;">
                      <v:fill on="t" opacity="38666f" focussize="0,0"/>
                      <v:stroke on="f" joinstyle="round"/>
                      <v:imagedata o:title=""/>
                      <o:lock v:ext="edit" aspectratio="f"/>
                      <v:textbox inset="7.19811023622047pt,3.59905511811024pt,7.19811023622047pt,3.59905511811024pt"/>
                    </v:shape>
                    <v:shape id="椭圆 252" o:spid="_x0000_s1026" o:spt="3" type="#_x0000_t3" style="position:absolute;left:2650348;top:2583403;height:1811045;width:597389;" fillcolor="#92D050" filled="t" stroked="f" coordsize="21600,21600" o:gfxdata="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BSxO8AAAA&#10;3AAAAA8AAAAAAAAAAQAgAAAAIgAAAGRycy9kb3ducmV2LnhtbFBLAQIUABQAAAAIAIdO4kAzLwWe&#10;OwAAADkAAAAQAAAAAAAAAAEAIAAAAAsBAABkcnMvc2hhcGV4bWwueG1sUEsFBgAAAAAGAAYAWwEA&#10;ALUDAAAAAA==&#10;">
                      <v:fill on="t" opacity="38666f" focussize="0,0"/>
                      <v:stroke on="f" joinstyle="round"/>
                      <v:imagedata o:title=""/>
                      <o:lock v:ext="edit" aspectratio="f"/>
                      <v:textbox inset="7.19811023622047pt,3.59905511811024pt,7.19811023622047pt,3.59905511811024pt"/>
                    </v:shape>
                    <v:shape id="椭圆 253" o:spid="_x0000_s1026" o:spt="3" type="#_x0000_t3" style="position:absolute;left:3000530;top:2581379;height:1811045;width:519069;rotation:1554984f;" fillcolor="#92D050" filled="t" stroked="f" coordsize="21600,21600" o:gfxdata="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Gga+/&#10;AAAA3AAAAA8AAAAAAAAAAQAgAAAAIgAAAGRycy9kb3ducmV2LnhtbFBLAQIUABQAAAAIAIdO4kAz&#10;LwWeOwAAADkAAAAQAAAAAAAAAAEAIAAAAA4BAABkcnMvc2hhcGV4bWwueG1sUEsFBgAAAAAGAAYA&#10;WwEAALgDAAAAAA==&#10;">
                      <v:fill on="t" opacity="38666f" focussize="0,0"/>
                      <v:stroke on="f" joinstyle="round"/>
                      <v:imagedata o:title=""/>
                      <o:lock v:ext="edit" aspectratio="f"/>
                      <v:textbox inset="7.19811023622047pt,3.59905511811024pt,7.19811023622047pt,3.59905511811024pt"/>
                    </v:shape>
                    <v:shape id="椭圆 254" o:spid="_x0000_s1026" o:spt="3" type="#_x0000_t3" style="position:absolute;left:2066134;top:2581984;height:1811045;width:494698;rotation:-2366922f;" fillcolor="#92D050" filled="t" stroked="f" coordsize="21600,21600" o:gfxdata="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L/3b4A&#10;AADcAAAADwAAAAAAAAABACAAAAAiAAAAZHJzL2Rvd25yZXYueG1sUEsBAhQAFAAAAAgAh07iQDMv&#10;BZ47AAAAOQAAABAAAAAAAAAAAQAgAAAADQEAAGRycy9zaGFwZXhtbC54bWxQSwUGAAAAAAYABgBb&#10;AQAAtwMAAAAA&#10;">
                      <v:fill on="t" opacity="38666f" focussize="0,0"/>
                      <v:stroke on="f" joinstyle="round"/>
                      <v:imagedata o:title=""/>
                      <o:lock v:ext="edit" aspectratio="f"/>
                      <v:textbox inset="7.19811023622047pt,3.59905511811024pt,7.19811023622047pt,3.59905511811024pt"/>
                    </v:shape>
                  </v:group>
                </v:group>
                <v:group id="组合 132" o:spid="_x0000_s1026" o:spt="203" style="position:absolute;left:2549223;top:2549698;height:698447;width:472570;rotation:-6073367f;" coordorigin="2282564,2564810" coordsize="1329923,1867494" o:gfxdata="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QyFxr0AAADcAAAADwAAAAAAAAABACAAAAAiAAAAZHJzL2Rvd25yZXYueG1s&#10;UEsBAhQAFAAAAAgAh07iQDMvBZ47AAAAOQAAABUAAAAAAAAAAQAgAAAADAEAAGRycy9ncm91cHNo&#10;YXBleG1sLnhtbFBLBQYAAAAABgAGAGABAADJAwAAAAA=&#10;">
                  <o:lock v:ext="edit" aspectratio="f"/>
                  <v:shape id="椭圆 245" o:spid="_x0000_s1026" o:spt="3" type="#_x0000_t3" style="position:absolute;left:2282564;top:2621258;height:1811046;width:561013;rotation:-1823115f;" fillcolor="#FFC000" filled="t" stroked="f" coordsize="21600,21600" o:gfxdata="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tTHfL4A&#10;AADcAAAADwAAAAAAAAABACAAAAAiAAAAZHJzL2Rvd25yZXYueG1sUEsBAhQAFAAAAAgAh07iQDMv&#10;BZ47AAAAOQAAABAAAAAAAAAAAQAgAAAADQEAAGRycy9zaGFwZXhtbC54bWxQSwUGAAAAAAYABgBb&#10;AQAAtwMAAAAA&#10;">
                    <v:fill on="t" opacity="38666f" focussize="0,0"/>
                    <v:stroke on="f" joinstyle="round"/>
                    <v:imagedata o:title=""/>
                    <o:lock v:ext="edit" aspectratio="f"/>
                    <v:textbox inset="7.19811023622047pt,3.59905511811024pt,7.19811023622047pt,3.59905511811024pt"/>
                  </v:shape>
                  <v:shape id="椭圆 246" o:spid="_x0000_s1026" o:spt="3" type="#_x0000_t3" style="position:absolute;left:2466446;top:2564810;height:1811046;width:587905;rotation:-349249f;" fillcolor="#FFC000" filled="t" stroked="f" coordsize="21600,21600" o:gfxdata="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C/iO8AAAA&#10;3AAAAA8AAAAAAAAAAQAgAAAAIgAAAGRycy9kb3ducmV2LnhtbFBLAQIUABQAAAAIAIdO4kAzLwWe&#10;OwAAADkAAAAQAAAAAAAAAAEAIAAAAAsBAABkcnMvc2hhcGV4bWwueG1sUEsFBgAAAAAGAAYAWwEA&#10;ALUDAAAAAA==&#10;">
                    <v:fill on="t" opacity="38666f" focussize="0,0"/>
                    <v:stroke on="f" joinstyle="round"/>
                    <v:imagedata o:title=""/>
                    <o:lock v:ext="edit" aspectratio="f"/>
                    <v:textbox inset="7.19811023622047pt,3.59905511811024pt,7.19811023622047pt,3.59905511811024pt"/>
                  </v:shape>
                  <v:shape id="椭圆 247" o:spid="_x0000_s1026" o:spt="3" type="#_x0000_t3" style="position:absolute;left:2831160;top:2580260;height:1811044;width:540529;rotation:364191f;" fillcolor="#FFC000" filled="t" stroked="f" coordsize="21600,21600" o:gfxdata="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kd3lugAAANwA&#10;AAAPAAAAAAAAAAEAIAAAACIAAABkcnMvZG93bnJldi54bWxQSwECFAAUAAAACACHTuJAMy8FnjsA&#10;AAA5AAAAEAAAAAAAAAABACAAAAAJAQAAZHJzL3NoYXBleG1sLnhtbFBLBQYAAAAABgAGAFsBAACz&#10;AwAAAAA=&#10;">
                    <v:fill on="t" opacity="38666f" focussize="0,0"/>
                    <v:stroke on="f" joinstyle="round"/>
                    <v:imagedata o:title=""/>
                    <o:lock v:ext="edit" aspectratio="f"/>
                    <v:textbox inset="7.19811023622047pt,3.59905511811024pt,7.19811023622047pt,3.59905511811024pt"/>
                  </v:shape>
                  <v:shape id="椭圆 248" o:spid="_x0000_s1026" o:spt="3" type="#_x0000_t3" style="position:absolute;left:3022177;top:2611978;height:1811045;width:590310;rotation:1531548f;" fillcolor="#FFC000" filled="t" stroked="f" coordsize="21600,21600" o:gfxdata="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0WZ1vQAA&#10;ANwAAAAPAAAAAAAAAAEAIAAAACIAAABkcnMvZG93bnJldi54bWxQSwECFAAUAAAACACHTuJAMy8F&#10;njsAAAA5AAAAEAAAAAAAAAABACAAAAAMAQAAZHJzL3NoYXBleG1sLnhtbFBLBQYAAAAABgAGAFsB&#10;AAC2AwAAAAA=&#10;">
                    <v:fill on="t" opacity="38666f" focussize="0,0"/>
                    <v:stroke on="f" joinstyle="round"/>
                    <v:imagedata o:title=""/>
                    <o:lock v:ext="edit" aspectratio="f"/>
                    <v:textbox inset="7.19811023622047pt,3.59905511811024pt,7.19811023622047pt,3.59905511811024pt"/>
                  </v:shape>
                </v:group>
                <v:shape id="椭圆 231" o:spid="_x0000_s1026" o:spt="3" type="#_x0000_t3" style="position:absolute;left:2935452;top:2959024;height:652799;width:200343;rotation:-10541995f;" fillcolor="#FFC000" filled="t" stroked="f" coordsize="21600,21600" o:gfxdata="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MtIL4A&#10;AADcAAAADwAAAAAAAAABACAAAAAiAAAAZHJzL2Rvd25yZXYueG1sUEsBAhQAFAAAAAgAh07iQDMv&#10;BZ47AAAAOQAAABAAAAAAAAAAAQAgAAAADQEAAGRycy9zaGFwZXhtbC54bWxQSwUGAAAAAAYABgBb&#10;AQAAtwMAAAAA&#10;">
                  <v:fill on="t" opacity="38666f" focussize="0,0"/>
                  <v:stroke on="f" joinstyle="round"/>
                  <v:imagedata o:title=""/>
                  <o:lock v:ext="edit" aspectratio="f"/>
                  <v:textbox inset="7.19811023622047pt,3.59905511811024pt,7.19811023622047pt,3.59905511811024pt"/>
                </v:shape>
                <v:shape id="椭圆 232" o:spid="_x0000_s1026" o:spt="3" type="#_x0000_t3" style="position:absolute;left:2822287;top:2907828;height:652799;width:209873;rotation:-9559115f;" fillcolor="#FFC000" filled="t" stroked="f" coordsize="21600,21600" o:gfxdata="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HY8U&#10;wAAAANwAAAAPAAAAAAAAAAEAIAAAACIAAABkcnMvZG93bnJldi54bWxQSwECFAAUAAAACACHTuJA&#10;My8FnjsAAAA5AAAAEAAAAAAAAAABACAAAAAPAQAAZHJzL3NoYXBleG1sLnhtbFBLBQYAAAAABgAG&#10;AFsBAAC5AwAAAAA=&#10;">
                  <v:fill on="t" opacity="38666f" focussize="0,0"/>
                  <v:stroke on="f" joinstyle="round"/>
                  <v:imagedata o:title=""/>
                  <o:lock v:ext="edit" aspectratio="f"/>
                  <v:textbox inset="7.19811023622047pt,3.59905511811024pt,7.19811023622047pt,3.59905511811024pt"/>
                </v:shape>
                <v:shape id="椭圆 233" o:spid="_x0000_s1026" o:spt="3" type="#_x0000_t3" style="position:absolute;left:2754354;top:2840299;height:655416;width:181630;rotation:-8712361f;" fillcolor="#FFC000" filled="t" stroked="f" coordsize="21600,21600" o:gfxdata="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N1w8vQAA&#10;ANwAAAAPAAAAAAAAAAEAIAAAACIAAABkcnMvZG93bnJldi54bWxQSwECFAAUAAAACACHTuJAMy8F&#10;njsAAAA5AAAAEAAAAAAAAAABACAAAAAMAQAAZHJzL3NoYXBleG1sLnhtbFBLBQYAAAAABgAGAFsB&#10;AAC2AwAAAAA=&#10;">
                  <v:fill on="t" opacity="38666f" focussize="0,0"/>
                  <v:stroke on="f" joinstyle="round"/>
                  <v:imagedata o:title=""/>
                  <o:lock v:ext="edit" aspectratio="f"/>
                  <v:textbox inset="7.19811023622047pt,3.59905511811024pt,7.19811023622047pt,3.59905511811024pt"/>
                </v:shape>
                <v:shape id="椭圆 234" o:spid="_x0000_s1026" o:spt="3" type="#_x0000_t3" style="position:absolute;left:3068842;top:2982147;height:652799;width:173796;rotation:-11528094f;" fillcolor="#FFC000" filled="t" stroked="f" coordsize="21600,21600" o:gfxdata="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PuDLvQAA&#10;ANwAAAAPAAAAAAAAAAEAIAAAACIAAABkcnMvZG93bnJldi54bWxQSwECFAAUAAAACACHTuJAMy8F&#10;njsAAAA5AAAAEAAAAAAAAAABACAAAAAMAQAAZHJzL3NoYXBleG1sLnhtbFBLBQYAAAAABgAGAFsB&#10;AAC2AwAAAAA=&#10;">
                  <v:fill on="t" opacity="38666f" focussize="0,0"/>
                  <v:stroke on="f" joinstyle="round"/>
                  <v:imagedata o:title=""/>
                  <o:lock v:ext="edit" aspectratio="f"/>
                  <v:textbox inset="7.19811023622047pt,3.59905511811024pt,7.19811023622047pt,3.59905511811024pt"/>
                </v:shape>
                <v:group id="组合 137" o:spid="_x0000_s1026" o:spt="203" style="position:absolute;left:3201431;top:2896341;height:689210;width:493035;rotation:9736128f;" coordorigin="2209096,2510962" coordsize="1403391,1912061" o:gfxdata="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gxIsL0AAADcAAAADwAAAAAAAAABACAAAAAiAAAAZHJzL2Rvd25yZXYueG1s&#10;UEsBAhQAFAAAAAgAh07iQDMvBZ47AAAAOQAAABUAAAAAAAAAAQAgAAAADAEAAGRycy9ncm91cHNo&#10;YXBleG1sLnhtbFBLBQYAAAAABgAGAGABAADJAwAAAAA=&#10;">
                  <o:lock v:ext="edit" aspectratio="f"/>
                  <v:shape id="椭圆 241" o:spid="_x0000_s1026" o:spt="3" type="#_x0000_t3" style="position:absolute;left:2209096;top:2552678;height:1811045;width:561014;rotation:-1152503f;" fillcolor="#3B689E" filled="t" stroked="f" coordsize="21600,21600" o:gfxdata="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FPdG/&#10;AAAA3AAAAA8AAAAAAAAAAQAgAAAAIgAAAGRycy9kb3ducmV2LnhtbFBLAQIUABQAAAAIAIdO4kAz&#10;LwWeOwAAADkAAAAQAAAAAAAAAAEAIAAAAA4BAABkcnMvc2hhcGV4bWwueG1sUEsFBgAAAAAGAAYA&#10;WwEAALgDAAAAAA==&#10;">
                    <v:fill on="t" opacity="38666f" focussize="0,0"/>
                    <v:stroke on="f" joinstyle="round"/>
                    <v:imagedata o:title=""/>
                    <o:lock v:ext="edit" aspectratio="f"/>
                    <v:textbox inset="7.19811023622047pt,3.59905511811024pt,7.19811023622047pt,3.59905511811024pt"/>
                  </v:shape>
                  <v:shape id="椭圆 242" o:spid="_x0000_s1026" o:spt="3" type="#_x0000_t3" style="position:absolute;left:2460562;top:2510962;height:1811043;width:587906;rotation:-108663f;" fillcolor="#3B689E" filled="t" stroked="f" coordsize="21600,21600" o:gfxdata="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xNysLsAAADc&#10;AAAADwAAAAAAAAABACAAAAAiAAAAZHJzL2Rvd25yZXYueG1sUEsBAhQAFAAAAAgAh07iQDMvBZ47&#10;AAAAOQAAABAAAAAAAAAAAQAgAAAACgEAAGRycy9zaGFwZXhtbC54bWxQSwUGAAAAAAYABgBbAQAA&#10;tAMAAAAA&#10;">
                    <v:fill on="t" opacity="38666f" focussize="0,0"/>
                    <v:stroke on="f" joinstyle="round"/>
                    <v:imagedata o:title=""/>
                    <o:lock v:ext="edit" aspectratio="f"/>
                    <v:textbox inset="7.19811023622047pt,3.59905511811024pt,7.19811023622047pt,3.59905511811024pt"/>
                  </v:shape>
                  <v:shape id="椭圆 243" o:spid="_x0000_s1026" o:spt="3" type="#_x0000_t3" style="position:absolute;left:2831160;top:2580260;height:1811044;width:540529;rotation:364191f;" fillcolor="#3B689E" filled="t" stroked="f" coordsize="21600,21600" o:gfxdata="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dVP28AAAA&#10;3AAAAA8AAAAAAAAAAQAgAAAAIgAAAGRycy9kb3ducmV2LnhtbFBLAQIUABQAAAAIAIdO4kAzLwWe&#10;OwAAADkAAAAQAAAAAAAAAAEAIAAAAAsBAABkcnMvc2hhcGV4bWwueG1sUEsFBgAAAAAGAAYAWwEA&#10;ALUDAAAAAA==&#10;">
                    <v:fill on="t" opacity="38666f" focussize="0,0"/>
                    <v:stroke on="f" joinstyle="round"/>
                    <v:imagedata o:title=""/>
                    <o:lock v:ext="edit" aspectratio="f"/>
                    <v:textbox inset="7.19811023622047pt,3.59905511811024pt,7.19811023622047pt,3.59905511811024pt"/>
                  </v:shape>
                  <v:shape id="椭圆 244" o:spid="_x0000_s1026" o:spt="3" type="#_x0000_t3" style="position:absolute;left:3022177;top:2611978;height:1811045;width:590310;rotation:1531548f;" fillcolor="#3B689E" filled="t" stroked="f" coordsize="21600,21600" o:gfxdata="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ou5i&#10;wAAAANwAAAAPAAAAAAAAAAEAIAAAACIAAABkcnMvZG93bnJldi54bWxQSwECFAAUAAAACACHTuJA&#10;My8FnjsAAAA5AAAAEAAAAAAAAAABACAAAAAPAQAAZHJzL3NoYXBleG1sLnhtbFBLBQYAAAAABgAG&#10;AFsBAAC5AwAAAAA=&#10;">
                    <v:fill on="t" opacity="38666f" focussize="0,0"/>
                    <v:stroke on="f" joinstyle="round"/>
                    <v:imagedata o:title=""/>
                    <o:lock v:ext="edit" aspectratio="f"/>
                    <v:textbox inset="7.19811023622047pt,3.59905511811024pt,7.19811023622047pt,3.59905511811024pt"/>
                  </v:shape>
                </v:group>
                <v:shape id="椭圆 236" o:spid="_x0000_s1026" o:spt="3" type="#_x0000_t3" style="position:absolute;left:3514732;top:2515212;height:655416;width:199543;rotation:5628970f;" fillcolor="#3B689E" filled="t" stroked="f" coordsize="21600,21600" o:gfxdata="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3TJfa8AAAA&#10;3AAAAA8AAAAAAAAAAQAgAAAAIgAAAGRycy9kb3ducmV2LnhtbFBLAQIUABQAAAAIAIdO4kAzLwWe&#10;OwAAADkAAAAQAAAAAAAAAAEAIAAAAAsBAABkcnMvc2hhcGV4bWwueG1sUEsFBgAAAAAGAAYAWwEA&#10;ALUDAAAAAA==&#10;">
                  <v:fill on="t" opacity="38666f" focussize="0,0"/>
                  <v:stroke on="f" joinstyle="round"/>
                  <v:imagedata o:title=""/>
                  <o:lock v:ext="edit" aspectratio="f"/>
                  <v:textbox inset="7.19811023622047pt,3.59905511811024pt,7.19811023622047pt,3.59905511811024pt"/>
                </v:shape>
                <v:shape id="椭圆 237" o:spid="_x0000_s1026" o:spt="3" type="#_x0000_t3" style="position:absolute;left:3536107;top:2658160;height:655416;width:209035;rotation:6822665f;" fillcolor="#3B689E" filled="t" stroked="f" coordsize="21600,21600" o:gfxdata="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cedrugAAANwA&#10;AAAPAAAAAAAAAAEAIAAAACIAAABkcnMvZG93bnJldi54bWxQSwECFAAUAAAACACHTuJAMy8FnjsA&#10;AAA5AAAAEAAAAAAAAAABACAAAAAJAQAAZHJzL3NoYXBleG1sLnhtbFBLBQYAAAAABgAGAFsBAACz&#10;AwAAAAA=&#10;">
                  <v:fill on="t" opacity="38666f" focussize="0,0"/>
                  <v:stroke on="f" joinstyle="round"/>
                  <v:imagedata o:title=""/>
                  <o:lock v:ext="edit" aspectratio="f"/>
                  <v:textbox inset="7.19811023622047pt,3.59905511811024pt,7.19811023622047pt,3.59905511811024pt"/>
                </v:shape>
                <v:shape id="椭圆 238" o:spid="_x0000_s1026" o:spt="3" type="#_x0000_t3" style="position:absolute;left:3515639;top:2761308;height:655416;width:181630;rotation:7757614f;" fillcolor="#3B689E" filled="t" stroked="f" coordsize="21600,21600" o:gfxdata="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7sj6u5AAAA3AAA&#10;AA8AAAAAAAAAAQAgAAAAIgAAAGRycy9kb3ducmV2LnhtbFBLAQIUABQAAAAIAIdO4kAzLwWeOwAA&#10;ADkAAAAQAAAAAAAAAAEAIAAAAAgBAABkcnMvc2hhcGV4bWwueG1sUEsFBgAAAAAGAAYAWwEAALID&#10;AAAAAA==&#10;">
                  <v:fill on="t" opacity="38666f" focussize="0,0"/>
                  <v:stroke on="f" joinstyle="round"/>
                  <v:imagedata o:title=""/>
                  <o:lock v:ext="edit" aspectratio="f"/>
                  <v:textbox inset="7.19811023622047pt,3.59905511811024pt,7.19811023622047pt,3.59905511811024pt"/>
                </v:shape>
                <v:shape id="椭圆 239" o:spid="_x0000_s1026" o:spt="3" type="#_x0000_t3" style="position:absolute;left:3473074;top:2387827;height:655416;width:173102;rotation:4255062f;" fillcolor="#3B689E" filled="t" stroked="f" coordsize="21600,21600" o:gfxdata="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suulvQAA&#10;ANwAAAAPAAAAAAAAAAEAIAAAACIAAABkcnMvZG93bnJldi54bWxQSwECFAAUAAAACACHTuJAMy8F&#10;njsAAAA5AAAAEAAAAAAAAAABACAAAAAMAQAAZHJzL3NoYXBleG1sLnhtbFBLBQYAAAAABgAGAFsB&#10;AAC2AwAAAAA=&#10;">
                  <v:fill on="t" opacity="38666f" focussize="0,0"/>
                  <v:stroke on="f" joinstyle="round"/>
                  <v:imagedata o:title=""/>
                  <o:lock v:ext="edit" aspectratio="f"/>
                  <v:textbox inset="7.19811023622047pt,3.59905511811024pt,7.19811023622047pt,3.59905511811024pt"/>
                </v:shape>
                <v:shape id="图片 39" o:spid="_x0000_s1026" o:spt="75" alt="基站.png" type="#_x0000_t75" style="position:absolute;left:3043507;top:2639755;height:534418;width:332494;" filled="f" o:preferrelative="t" stroked="f" coordsize="21600,21600" o:gfxdata="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49cuK/&#10;AAAA3AAAAA8AAAAAAAAAAQAgAAAAIgAAAGRycy9kb3ducmV2LnhtbFBLAQIUABQAAAAIAIdO4kAz&#10;LwWeOwAAADkAAAAQAAAAAAAAAAEAIAAAAA4BAABkcnMvc2hhcGV4bWwueG1sUEsFBgAAAAAGAAYA&#10;WwEAALgDAAAAAA==&#10;">
                  <v:fill on="f" focussize="0,0"/>
                  <v:stroke on="f" miterlimit="8" joinstyle="miter"/>
                  <v:imagedata r:id="rId20" o:title=""/>
                  <o:lock v:ext="edit" aspectratio="t"/>
                </v:shape>
              </v:group>
            </w:pict>
          </mc:Fallback>
        </mc:AlternateContent>
      </w:r>
    </w:p>
    <w:p>
      <w:pPr>
        <w:ind w:firstLine="420"/>
      </w:pPr>
    </w:p>
    <w:p>
      <w:pPr>
        <w:ind w:firstLine="420"/>
      </w:pPr>
    </w:p>
    <w:p>
      <w:pPr>
        <w:ind w:firstLine="420"/>
      </w:pPr>
    </w:p>
    <w:p>
      <w:pPr>
        <w:ind w:firstLine="420"/>
      </w:pPr>
    </w:p>
    <w:p>
      <w:pPr>
        <w:ind w:firstLine="420"/>
      </w:pPr>
    </w:p>
    <w:p>
      <w:pPr>
        <w:ind w:firstLine="420"/>
      </w:pPr>
    </w:p>
    <w:p>
      <w:pPr>
        <w:ind w:firstLine="420"/>
      </w:pPr>
    </w:p>
    <w:p>
      <w:pPr>
        <w:ind w:firstLine="0" w:firstLineChars="0"/>
        <w:jc w:val="center"/>
        <w:rPr>
          <w:bCs/>
          <w:szCs w:val="21"/>
        </w:rPr>
      </w:pPr>
      <w:r>
        <w:rPr>
          <w:rFonts w:hint="eastAsia"/>
          <w:sz w:val="18"/>
          <w:szCs w:val="18"/>
        </w:rPr>
        <w:t>图</w:t>
      </w:r>
      <w:ins w:id="922" w:author="cmcc" w:date="2024-02-01T11:12:05Z">
        <w:r>
          <w:rPr>
            <w:rFonts w:hint="eastAsia"/>
            <w:sz w:val="18"/>
            <w:szCs w:val="18"/>
            <w:lang w:val="en-US" w:eastAsia="zh-CN"/>
          </w:rPr>
          <w:t>6</w:t>
        </w:r>
      </w:ins>
      <w:del w:id="923" w:author="cmcc" w:date="2024-02-01T10:47:56Z">
        <w:r>
          <w:rPr>
            <w:rFonts w:hint="eastAsia"/>
            <w:sz w:val="18"/>
            <w:szCs w:val="18"/>
          </w:rPr>
          <w:delText>5</w:delText>
        </w:r>
      </w:del>
      <w:r>
        <w:rPr>
          <w:rFonts w:hint="eastAsia"/>
          <w:sz w:val="18"/>
          <w:szCs w:val="18"/>
        </w:rPr>
        <w:t>：蜂窝组网方式和波束发射方向</w:t>
      </w:r>
    </w:p>
    <w:p>
      <w:pPr>
        <w:numPr>
          <w:ilvl w:val="255"/>
          <w:numId w:val="0"/>
        </w:numPr>
        <w:spacing w:line="312" w:lineRule="auto"/>
        <w:ind w:firstLine="420"/>
        <w:rPr>
          <w:bCs/>
          <w:szCs w:val="21"/>
        </w:rPr>
      </w:pPr>
      <w:r>
        <w:rPr>
          <w:rFonts w:hint="eastAsia"/>
          <w:bCs/>
          <w:szCs w:val="21"/>
        </w:rPr>
        <w:t>把线性组网的干扰模型扩展为蜂窝组网，通过线性差值的方式抽样化，使得用户所处的位置满足到所有干扰小区的投影距离与到服务小区的投影距离均为N倍关系。图</w:t>
      </w:r>
      <w:ins w:id="924" w:author="cmcc" w:date="2024-02-01T11:12:13Z">
        <w:r>
          <w:rPr>
            <w:rFonts w:hint="eastAsia"/>
            <w:bCs/>
            <w:szCs w:val="21"/>
            <w:lang w:val="en-US" w:eastAsia="zh-CN"/>
          </w:rPr>
          <w:t>7</w:t>
        </w:r>
      </w:ins>
      <w:del w:id="925" w:author="cmcc" w:date="2024-02-01T10:48:09Z">
        <w:r>
          <w:rPr>
            <w:rFonts w:hint="eastAsia"/>
            <w:bCs/>
            <w:szCs w:val="21"/>
          </w:rPr>
          <w:delText>6</w:delText>
        </w:r>
      </w:del>
      <w:r>
        <w:rPr>
          <w:rFonts w:hint="eastAsia"/>
          <w:bCs/>
          <w:szCs w:val="21"/>
        </w:rPr>
        <w:t>展示了两种不同的抽样方法，沿小区中心连接线抽样和沿小区顶点连接线抽样（其中，橙色点为小区位置，黄色点为用户位置）：</w:t>
      </w:r>
    </w:p>
    <w:p>
      <w:pPr>
        <w:ind w:firstLine="0" w:firstLineChars="0"/>
        <w:jc w:val="center"/>
      </w:pPr>
      <w:r>
        <w:drawing>
          <wp:inline distT="0" distB="0" distL="114300" distR="114300">
            <wp:extent cx="1690370" cy="1573530"/>
            <wp:effectExtent l="0" t="0" r="5080" b="762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1690370" cy="1573530"/>
                    </a:xfrm>
                    <a:prstGeom prst="rect">
                      <a:avLst/>
                    </a:prstGeom>
                    <a:noFill/>
                    <a:ln>
                      <a:noFill/>
                    </a:ln>
                  </pic:spPr>
                </pic:pic>
              </a:graphicData>
            </a:graphic>
          </wp:inline>
        </w:drawing>
      </w:r>
      <w:r>
        <w:drawing>
          <wp:inline distT="0" distB="0" distL="114300" distR="114300">
            <wp:extent cx="1688465" cy="1633855"/>
            <wp:effectExtent l="0" t="0" r="6985" b="444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22"/>
                    <a:stretch>
                      <a:fillRect/>
                    </a:stretch>
                  </pic:blipFill>
                  <pic:spPr>
                    <a:xfrm>
                      <a:off x="0" y="0"/>
                      <a:ext cx="1688465" cy="1633855"/>
                    </a:xfrm>
                    <a:prstGeom prst="rect">
                      <a:avLst/>
                    </a:prstGeom>
                    <a:noFill/>
                    <a:ln>
                      <a:noFill/>
                    </a:ln>
                  </pic:spPr>
                </pic:pic>
              </a:graphicData>
            </a:graphic>
          </wp:inline>
        </w:drawing>
      </w:r>
    </w:p>
    <w:p>
      <w:pPr>
        <w:spacing w:line="312" w:lineRule="auto"/>
        <w:ind w:firstLine="360"/>
        <w:jc w:val="center"/>
      </w:pPr>
      <w:r>
        <w:rPr>
          <w:rFonts w:hint="eastAsia"/>
          <w:sz w:val="18"/>
          <w:szCs w:val="18"/>
        </w:rPr>
        <w:t>图</w:t>
      </w:r>
      <w:ins w:id="926" w:author="cmcc" w:date="2024-02-01T11:12:16Z">
        <w:r>
          <w:rPr>
            <w:rFonts w:hint="eastAsia"/>
            <w:sz w:val="18"/>
            <w:szCs w:val="18"/>
            <w:lang w:val="en-US" w:eastAsia="zh-CN"/>
          </w:rPr>
          <w:t>7</w:t>
        </w:r>
      </w:ins>
      <w:del w:id="927" w:author="cmcc" w:date="2024-02-01T10:48:05Z">
        <w:r>
          <w:rPr>
            <w:rFonts w:hint="eastAsia"/>
            <w:sz w:val="18"/>
            <w:szCs w:val="18"/>
          </w:rPr>
          <w:delText>6</w:delText>
        </w:r>
      </w:del>
      <w:r>
        <w:rPr>
          <w:rFonts w:hint="eastAsia"/>
          <w:sz w:val="18"/>
          <w:szCs w:val="18"/>
        </w:rPr>
        <w:t>：（a）沿小区中心连接线抽样              （b）沿小区顶点连接线抽样</w:t>
      </w:r>
    </w:p>
    <w:p>
      <w:pPr>
        <w:numPr>
          <w:ilvl w:val="255"/>
          <w:numId w:val="0"/>
        </w:numPr>
        <w:spacing w:line="312" w:lineRule="auto"/>
        <w:ind w:firstLine="420"/>
        <w:rPr>
          <w:bCs/>
          <w:szCs w:val="21"/>
        </w:rPr>
      </w:pPr>
      <w:r>
        <w:rPr>
          <w:rFonts w:hint="eastAsia"/>
          <w:bCs/>
          <w:szCs w:val="21"/>
        </w:rPr>
        <w:t>（1）方式1，用户沿小区中心连接线抽样（图6(a)），抽样位置如图7（a）所示：</w:t>
      </w:r>
    </w:p>
    <w:p>
      <w:pPr>
        <w:numPr>
          <w:ilvl w:val="255"/>
          <w:numId w:val="0"/>
        </w:numPr>
        <w:spacing w:line="312" w:lineRule="auto"/>
        <w:ind w:firstLine="420"/>
      </w:pPr>
      <w:r>
        <w:rPr>
          <w:rFonts w:hint="eastAsia"/>
          <w:bCs/>
          <w:szCs w:val="21"/>
        </w:rPr>
        <w:t>沿小区中心线连线方向抽样。图中水平实线为小区中心连接线，垂直实线为邻区基站到中心连线的垂直距离，虚线为邻区基站到本区基站直线连线。y1和y2为用户到邻区的投影距离，x为用户到本区的投影距离，β是用户处于不同位置与小区中心连接线的夹角，α是用户与小区中心连线之间的夹角，根据α和β推导出y/x关系（邻区到用户的投影距离比上服务小区投影的距离），在如图7（a），y/x满足n倍关系的条件如下推导：</w:t>
      </w:r>
    </w:p>
    <w:p>
      <w:pPr>
        <w:ind w:firstLine="420"/>
        <w:rPr>
          <w:rFonts w:hAnsi="Cambria Math"/>
        </w:rPr>
      </w:pPr>
      <m:oMathPara>
        <m:oMath>
          <m:f>
            <m:fPr>
              <m:ctrlPr>
                <w:rPr>
                  <w:rFonts w:ascii="Cambria Math" w:hAnsi="Cambria Math"/>
                  <w:i/>
                </w:rPr>
              </m:ctrlPr>
            </m:fPr>
            <m:num>
              <m:r>
                <m:rPr/>
                <w:rPr>
                  <w:rFonts w:ascii="Cambria Math" w:hAnsi="Cambria Math"/>
                </w:rPr>
                <m:t>y</m:t>
              </m:r>
              <m:r>
                <m:rPr/>
                <w:rPr>
                  <w:rFonts w:hint="eastAsia" w:ascii="Cambria Math" w:hAnsi="Cambria Math"/>
                </w:rPr>
                <m:t>1</m:t>
              </m:r>
              <m:ctrlPr>
                <w:rPr>
                  <w:rFonts w:ascii="Cambria Math" w:hAnsi="Cambria Math"/>
                  <w:i/>
                </w:rPr>
              </m:ctrlPr>
            </m:num>
            <m:den>
              <m:r>
                <m:rPr/>
                <w:rPr>
                  <w:rFonts w:ascii="Cambria Math" w:hAnsi="Cambria Math"/>
                </w:rPr>
                <m:t>x</m:t>
              </m:r>
              <m:ctrlPr>
                <w:rPr>
                  <w:rFonts w:ascii="Cambria Math" w:hAnsi="Cambria Math"/>
                  <w:i/>
                </w:rPr>
              </m:ctrlPr>
            </m:den>
          </m:f>
          <m:r>
            <m:rPr/>
            <w:rPr>
              <w:rFonts w:hint="eastAsia" w:ascii="Cambria Math" w:hAnsi="Cambria Math"/>
            </w:rPr>
            <m:t>=</m:t>
          </m:r>
          <m:f>
            <m:fPr>
              <m:ctrlPr>
                <w:rPr>
                  <w:rFonts w:hint="eastAsia" w:ascii="Cambria Math" w:hAnsi="Cambria Math"/>
                  <w:i/>
                </w:rPr>
              </m:ctrlPr>
            </m:fPr>
            <m:num>
              <m:func>
                <m:funcPr>
                  <m:ctrlPr>
                    <w:rPr>
                      <w:rFonts w:hint="eastAsia" w:ascii="Cambria Math" w:hAnsi="Cambria Math"/>
                    </w:rPr>
                  </m:ctrlPr>
                </m:funcPr>
                <m:fName>
                  <m:r>
                    <m:rPr>
                      <m:sty m:val="p"/>
                    </m:rPr>
                    <w:rPr>
                      <w:rFonts w:ascii="Cambria Math" w:hAnsi="Cambria Math"/>
                    </w:rPr>
                    <m:t>sin</m:t>
                  </m:r>
                  <m:ctrlPr>
                    <w:rPr>
                      <w:rFonts w:hint="eastAsia" w:ascii="Cambria Math" w:hAnsi="Cambria Math"/>
                      <w:i/>
                    </w:rPr>
                  </m:ctrlPr>
                </m:fName>
                <m:e>
                  <m:r>
                    <m:rPr/>
                    <w:rPr>
                      <w:rFonts w:ascii="Cambria Math" w:hAnsi="Cambria Math"/>
                    </w:rPr>
                    <m:t>α</m:t>
                  </m:r>
                  <m:ctrlPr>
                    <w:rPr>
                      <w:rFonts w:hint="eastAsia" w:ascii="Cambria Math" w:hAnsi="Cambria Math"/>
                      <w:i/>
                    </w:rPr>
                  </m:ctrlPr>
                </m:e>
              </m:func>
              <m:ctrlPr>
                <w:rPr>
                  <w:rFonts w:hint="eastAsia" w:ascii="Cambria Math" w:hAnsi="Cambria Math"/>
                  <w:i/>
                </w:rPr>
              </m:ctrlPr>
            </m:num>
            <m:den>
              <m:func>
                <m:funcPr>
                  <m:ctrlPr>
                    <w:rPr>
                      <w:rFonts w:hint="eastAsia" w:ascii="Cambria Math" w:hAnsi="Cambria Math"/>
                    </w:rPr>
                  </m:ctrlPr>
                </m:funcPr>
                <m:fName>
                  <m:r>
                    <m:rPr>
                      <m:sty m:val="p"/>
                    </m:rPr>
                    <w:rPr>
                      <w:rFonts w:ascii="Cambria Math" w:hAnsi="Cambria Math"/>
                    </w:rPr>
                    <m:t>sin</m:t>
                  </m:r>
                  <m:ctrlPr>
                    <w:rPr>
                      <w:rFonts w:hint="eastAsia" w:ascii="Cambria Math" w:hAnsi="Cambria Math"/>
                      <w:i/>
                    </w:rPr>
                  </m:ctrlPr>
                </m:fName>
                <m:e>
                  <m:r>
                    <m:rPr/>
                    <w:rPr>
                      <w:rFonts w:ascii="Cambria Math" w:hAnsi="Cambria Math"/>
                    </w:rPr>
                    <m:t>β</m:t>
                  </m:r>
                  <m:ctrlPr>
                    <w:rPr>
                      <w:rFonts w:hint="eastAsia" w:ascii="Cambria Math" w:hAnsi="Cambria Math"/>
                      <w:i/>
                    </w:rPr>
                  </m:ctrlPr>
                </m:e>
              </m:func>
              <m:ctrlPr>
                <w:rPr>
                  <w:rFonts w:hint="eastAsia" w:ascii="Cambria Math" w:hAnsi="Cambria Math"/>
                  <w:i/>
                </w:rPr>
              </m:ctrlPr>
            </m:den>
          </m:f>
          <m:r>
            <m:rPr/>
            <w:rPr>
              <w:rFonts w:hint="eastAsia" w:ascii="Cambria Math" w:hAnsi="Cambria Math"/>
            </w:rPr>
            <m:t>=</m:t>
          </m:r>
          <m:f>
            <m:fPr>
              <m:ctrlPr>
                <w:rPr>
                  <w:rFonts w:hint="eastAsia" w:ascii="Cambria Math" w:hAnsi="Cambria Math"/>
                  <w:i/>
                </w:rPr>
              </m:ctrlPr>
            </m:fPr>
            <m:num>
              <m:func>
                <m:funcPr>
                  <m:ctrlPr>
                    <w:rPr>
                      <w:rFonts w:hint="eastAsia" w:ascii="Cambria Math" w:hAnsi="Cambria Math"/>
                    </w:rPr>
                  </m:ctrlPr>
                </m:funcPr>
                <m:fName>
                  <m:r>
                    <m:rPr>
                      <m:sty m:val="p"/>
                    </m:rPr>
                    <w:rPr>
                      <w:rFonts w:ascii="Cambria Math" w:hAnsi="Cambria Math"/>
                    </w:rPr>
                    <m:t>tan</m:t>
                  </m:r>
                  <m:ctrlPr>
                    <w:rPr>
                      <w:rFonts w:hint="eastAsia" w:ascii="Cambria Math" w:hAnsi="Cambria Math"/>
                      <w:i/>
                    </w:rPr>
                  </m:ctrlPr>
                </m:fName>
                <m:e>
                  <m:r>
                    <m:rPr/>
                    <w:rPr>
                      <w:rFonts w:ascii="Cambria Math" w:hAnsi="Cambria Math"/>
                    </w:rPr>
                    <m:t>θ</m:t>
                  </m:r>
                  <m:ctrlPr>
                    <w:rPr>
                      <w:rFonts w:hint="eastAsia" w:ascii="Cambria Math" w:hAnsi="Cambria Math"/>
                      <w:i/>
                    </w:rPr>
                  </m:ctrlPr>
                </m:e>
              </m:func>
              <m:r>
                <m:rPr/>
                <w:rPr>
                  <w:rFonts w:hint="eastAsia" w:ascii="Cambria Math" w:hAnsi="Cambria Math"/>
                </w:rPr>
                <m:t>+</m:t>
              </m:r>
              <m:func>
                <m:funcPr>
                  <m:ctrlPr>
                    <w:rPr>
                      <w:rFonts w:hint="eastAsia" w:ascii="Cambria Math" w:hAnsi="Cambria Math"/>
                    </w:rPr>
                  </m:ctrlPr>
                </m:funcPr>
                <m:fName>
                  <m:r>
                    <m:rPr>
                      <m:sty m:val="p"/>
                    </m:rPr>
                    <w:rPr>
                      <w:rFonts w:ascii="Cambria Math" w:hAnsi="Cambria Math"/>
                    </w:rPr>
                    <m:t>tan</m:t>
                  </m:r>
                  <m:ctrlPr>
                    <w:rPr>
                      <w:rFonts w:hint="eastAsia" w:ascii="Cambria Math" w:hAnsi="Cambria Math"/>
                      <w:i/>
                    </w:rPr>
                  </m:ctrlPr>
                </m:fName>
                <m:e>
                  <m:r>
                    <m:rPr/>
                    <w:rPr>
                      <w:rFonts w:ascii="Cambria Math" w:hAnsi="Cambria Math"/>
                    </w:rPr>
                    <m:t>φ</m:t>
                  </m:r>
                  <m:ctrlPr>
                    <w:rPr>
                      <w:rFonts w:hint="eastAsia" w:ascii="Cambria Math" w:hAnsi="Cambria Math"/>
                      <w:i/>
                    </w:rPr>
                  </m:ctrlPr>
                </m:e>
              </m:func>
              <m:ctrlPr>
                <w:rPr>
                  <w:rFonts w:hint="eastAsia" w:ascii="Cambria Math" w:hAnsi="Cambria Math"/>
                  <w:i/>
                </w:rPr>
              </m:ctrlPr>
            </m:num>
            <m:den>
              <m:func>
                <m:funcPr>
                  <m:ctrlPr>
                    <w:rPr>
                      <w:rFonts w:hint="eastAsia" w:ascii="Cambria Math" w:hAnsi="Cambria Math"/>
                    </w:rPr>
                  </m:ctrlPr>
                </m:funcPr>
                <m:fName>
                  <m:r>
                    <m:rPr>
                      <m:sty m:val="p"/>
                    </m:rPr>
                    <w:rPr>
                      <w:rFonts w:ascii="Cambria Math" w:hAnsi="Cambria Math"/>
                    </w:rPr>
                    <m:t>tan</m:t>
                  </m:r>
                  <m:ctrlPr>
                    <w:rPr>
                      <w:rFonts w:hint="eastAsia" w:ascii="Cambria Math" w:hAnsi="Cambria Math"/>
                      <w:i/>
                    </w:rPr>
                  </m:ctrlPr>
                </m:fName>
                <m:e>
                  <m:r>
                    <m:rPr/>
                    <w:rPr>
                      <w:rFonts w:ascii="Cambria Math" w:hAnsi="Cambria Math"/>
                    </w:rPr>
                    <m:t>θ</m:t>
                  </m:r>
                  <m:ctrlPr>
                    <w:rPr>
                      <w:rFonts w:hint="eastAsia" w:ascii="Cambria Math" w:hAnsi="Cambria Math"/>
                      <w:i/>
                    </w:rPr>
                  </m:ctrlPr>
                </m:e>
              </m:func>
              <m:r>
                <m:rPr/>
                <w:rPr>
                  <w:rFonts w:ascii="Cambria Math" w:hAnsi="Cambria Math"/>
                </w:rPr>
                <m:t>−</m:t>
              </m:r>
              <m:func>
                <m:funcPr>
                  <m:ctrlPr>
                    <w:rPr>
                      <w:rFonts w:hint="eastAsia" w:ascii="Cambria Math" w:hAnsi="Cambria Math"/>
                    </w:rPr>
                  </m:ctrlPr>
                </m:funcPr>
                <m:fName>
                  <m:r>
                    <m:rPr>
                      <m:sty m:val="p"/>
                    </m:rPr>
                    <w:rPr>
                      <w:rFonts w:ascii="Cambria Math" w:hAnsi="Cambria Math"/>
                    </w:rPr>
                    <m:t>tan</m:t>
                  </m:r>
                  <m:ctrlPr>
                    <w:rPr>
                      <w:rFonts w:hint="eastAsia" w:ascii="Cambria Math" w:hAnsi="Cambria Math"/>
                      <w:i/>
                    </w:rPr>
                  </m:ctrlPr>
                </m:fName>
                <m:e>
                  <m:r>
                    <m:rPr/>
                    <w:rPr>
                      <w:rFonts w:ascii="Cambria Math" w:hAnsi="Cambria Math"/>
                    </w:rPr>
                    <m:t>φ</m:t>
                  </m:r>
                  <m:ctrlPr>
                    <w:rPr>
                      <w:rFonts w:hint="eastAsia" w:ascii="Cambria Math" w:hAnsi="Cambria Math"/>
                      <w:i/>
                    </w:rPr>
                  </m:ctrlPr>
                </m:e>
              </m:func>
              <m:ctrlPr>
                <w:rPr>
                  <w:rFonts w:hint="eastAsia" w:ascii="Cambria Math" w:hAnsi="Cambria Math"/>
                  <w:i/>
                </w:rPr>
              </m:ctrlPr>
            </m:den>
          </m:f>
          <m:r>
            <m:rPr/>
            <w:rPr>
              <w:rFonts w:hint="eastAsia" w:ascii="Cambria Math" w:hAnsi="Cambria Math"/>
            </w:rPr>
            <m:t>=</m:t>
          </m:r>
          <m:r>
            <m:rPr/>
            <w:rPr>
              <w:rFonts w:ascii="Cambria Math" w:hAnsi="Cambria Math"/>
            </w:rPr>
            <m:t>n,</m:t>
          </m:r>
          <m:r>
            <m:rPr>
              <m:sty m:val="p"/>
            </m:rPr>
            <w:rPr>
              <w:rFonts w:hint="eastAsia" w:ascii="Cambria Math" w:hAnsi="Cambria Math"/>
            </w:rPr>
            <m:t>其中，</m:t>
          </m:r>
          <m:r>
            <m:rPr/>
            <w:rPr>
              <w:rFonts w:ascii="Cambria Math" w:hAnsi="Cambria Math"/>
            </w:rPr>
            <m:t>θ=</m:t>
          </m:r>
          <m:f>
            <m:fPr>
              <m:ctrlPr>
                <w:rPr>
                  <w:rFonts w:ascii="Cambria Math" w:hAnsi="Cambria Math"/>
                  <w:i/>
                </w:rPr>
              </m:ctrlPr>
            </m:fPr>
            <m:num>
              <m:r>
                <m:rPr/>
                <w:rPr>
                  <w:rFonts w:ascii="Cambria Math" w:hAnsi="Cambria Math"/>
                </w:rPr>
                <m:t>α+β</m:t>
              </m:r>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,φ=</m:t>
          </m:r>
          <m:f>
            <m:fPr>
              <m:ctrlPr>
                <w:rPr>
                  <w:rFonts w:ascii="Cambria Math" w:hAnsi="Cambria Math"/>
                  <w:i/>
                </w:rPr>
              </m:ctrlPr>
            </m:fPr>
            <m:num>
              <m:r>
                <m:rPr/>
                <w:rPr>
                  <w:rFonts w:ascii="Cambria Math" w:hAnsi="Cambria Math"/>
                </w:rPr>
                <m:t>α−β</m:t>
              </m:r>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m:t>
          </m:r>
        </m:oMath>
      </m:oMathPara>
    </w:p>
    <w:p>
      <w:pPr>
        <w:spacing w:line="312" w:lineRule="auto"/>
        <w:ind w:firstLine="420" w:firstLineChars="0"/>
        <w:jc w:val="left"/>
        <w:rPr>
          <w:bCs/>
          <w:szCs w:val="21"/>
        </w:rPr>
      </w:pPr>
      <w:r>
        <w:rPr>
          <w:rFonts w:hint="eastAsia" w:hAnsi="Cambria Math"/>
        </w:rPr>
        <w:t>推出</w:t>
      </w:r>
      <m:oMath>
        <m:f>
          <m:fPr>
            <m:ctrlPr>
              <w:rPr>
                <w:rFonts w:hint="eastAsia" w:ascii="Cambria Math" w:hAnsi="Cambria Math"/>
                <w:i/>
              </w:rPr>
            </m:ctrlPr>
          </m:fPr>
          <m:num>
            <m:func>
              <m:funcPr>
                <m:ctrlPr>
                  <w:rPr>
                    <w:rFonts w:hint="eastAsia" w:ascii="Cambria Math" w:hAnsi="Cambria Math"/>
                  </w:rPr>
                </m:ctrlPr>
              </m:funcPr>
              <m:fName>
                <m:r>
                  <m:rPr>
                    <m:sty m:val="p"/>
                  </m:rPr>
                  <w:rPr>
                    <w:rFonts w:ascii="Cambria Math" w:hAnsi="Cambria Math"/>
                  </w:rPr>
                  <m:t>tan</m:t>
                </m:r>
                <m:ctrlPr>
                  <w:rPr>
                    <w:rFonts w:hint="eastAsia" w:ascii="Cambria Math" w:hAnsi="Cambria Math"/>
                    <w:i/>
                  </w:rPr>
                </m:ctrlPr>
              </m:fName>
              <m:e>
                <m:r>
                  <m:rPr/>
                  <w:rPr>
                    <w:rFonts w:ascii="Cambria Math" w:hAnsi="Cambria Math"/>
                  </w:rPr>
                  <m:t>θ</m:t>
                </m:r>
                <m:ctrlPr>
                  <w:rPr>
                    <w:rFonts w:hint="eastAsia" w:ascii="Cambria Math" w:hAnsi="Cambria Math"/>
                    <w:i/>
                  </w:rPr>
                </m:ctrlPr>
              </m:e>
            </m:func>
            <m:ctrlPr>
              <w:rPr>
                <w:rFonts w:hint="eastAsia" w:ascii="Cambria Math" w:hAnsi="Cambria Math"/>
                <w:i/>
              </w:rPr>
            </m:ctrlPr>
          </m:num>
          <m:den>
            <m:func>
              <m:funcPr>
                <m:ctrlPr>
                  <w:rPr>
                    <w:rFonts w:hint="eastAsia" w:ascii="Cambria Math" w:hAnsi="Cambria Math"/>
                  </w:rPr>
                </m:ctrlPr>
              </m:funcPr>
              <m:fName>
                <m:r>
                  <m:rPr>
                    <m:sty m:val="p"/>
                  </m:rPr>
                  <w:rPr>
                    <w:rFonts w:ascii="Cambria Math" w:hAnsi="Cambria Math"/>
                  </w:rPr>
                  <m:t>tan</m:t>
                </m:r>
                <m:ctrlPr>
                  <w:rPr>
                    <w:rFonts w:hint="eastAsia" w:ascii="Cambria Math" w:hAnsi="Cambria Math"/>
                    <w:i/>
                  </w:rPr>
                </m:ctrlPr>
              </m:fName>
              <m:e>
                <m:r>
                  <m:rPr/>
                  <w:rPr>
                    <w:rFonts w:ascii="Cambria Math" w:hAnsi="Cambria Math"/>
                  </w:rPr>
                  <m:t>φ</m:t>
                </m:r>
                <m:ctrlPr>
                  <w:rPr>
                    <w:rFonts w:hint="eastAsia" w:ascii="Cambria Math" w:hAnsi="Cambria Math"/>
                    <w:i/>
                  </w:rPr>
                </m:ctrlPr>
              </m:e>
            </m:func>
            <m:ctrlPr>
              <w:rPr>
                <w:rFonts w:hint="eastAsia" w:ascii="Cambria Math" w:hAnsi="Cambria Math"/>
                <w:i/>
              </w:rPr>
            </m:ctrlPr>
          </m:den>
        </m:f>
        <m:r>
          <m:rPr/>
          <w:rPr>
            <w:rFonts w:hint="eastAsia" w:ascii="Cambria Math" w:hAnsi="Cambria Math"/>
          </w:rPr>
          <m:t>=</m:t>
        </m:r>
        <m:f>
          <m:fPr>
            <m:ctrlPr>
              <w:rPr>
                <w:rFonts w:hint="eastAsia" w:ascii="Cambria Math" w:hAnsi="Cambria Math"/>
                <w:i/>
              </w:rPr>
            </m:ctrlPr>
          </m:fPr>
          <m:num>
            <m:r>
              <m:rPr/>
              <w:rPr>
                <w:rFonts w:ascii="Cambria Math" w:hAnsi="Cambria Math"/>
              </w:rPr>
              <m:t>n+1</m:t>
            </m:r>
            <m:ctrlPr>
              <w:rPr>
                <w:rFonts w:hint="eastAsia" w:ascii="Cambria Math" w:hAnsi="Cambria Math"/>
                <w:i/>
              </w:rPr>
            </m:ctrlPr>
          </m:num>
          <m:den>
            <m:r>
              <m:rPr/>
              <w:rPr>
                <w:rFonts w:ascii="Cambria Math" w:hAnsi="Cambria Math"/>
              </w:rPr>
              <m:t>n−1</m:t>
            </m:r>
            <m:ctrlPr>
              <w:rPr>
                <w:rFonts w:hint="eastAsia" w:ascii="Cambria Math" w:hAnsi="Cambria Math"/>
                <w:i/>
              </w:rPr>
            </m:ctrlPr>
          </m:den>
        </m:f>
        <m:r>
          <m:rPr/>
          <w:rPr>
            <w:rFonts w:hint="eastAsia" w:ascii="Cambria Math" w:hAnsi="Cambria Math"/>
          </w:rPr>
          <m:t>，</m:t>
        </m:r>
        <m:r>
          <m:rPr>
            <m:sty m:val="p"/>
          </m:rPr>
          <w:rPr>
            <w:rFonts w:hint="eastAsia" w:ascii="Cambria Math" w:hAnsi="Cambria Math"/>
          </w:rPr>
          <m:t>当</m:t>
        </m:r>
        <m:r>
          <m:rPr/>
          <w:rPr>
            <w:rFonts w:ascii="Cambria Math" w:hAnsi="Cambria Math"/>
          </w:rPr>
          <m:t>θ&lt;</m:t>
        </m:r>
        <m:sSup>
          <m:sSupPr>
            <m:ctrlPr>
              <w:rPr>
                <w:rFonts w:ascii="Cambria Math" w:hAnsi="Cambria Math"/>
                <w:i/>
              </w:rPr>
            </m:ctrlPr>
          </m:sSupPr>
          <m:e>
            <m:r>
              <m:rPr/>
              <w:rPr>
                <w:rFonts w:ascii="Cambria Math" w:hAnsi="Cambria Math"/>
              </w:rPr>
              <m:t>30</m:t>
            </m:r>
            <m:ctrlPr>
              <w:rPr>
                <w:rFonts w:ascii="Cambria Math" w:hAnsi="Cambria Math"/>
                <w:i/>
              </w:rPr>
            </m:ctrlPr>
          </m:e>
          <m:sup>
            <m:r>
              <m:rPr/>
              <w:rPr>
                <w:rFonts w:ascii="Cambria Math" w:hAnsi="Cambria Math"/>
              </w:rPr>
              <m:t>o</m:t>
            </m:r>
            <m:ctrlPr>
              <w:rPr>
                <w:rFonts w:ascii="Cambria Math" w:hAnsi="Cambria Math"/>
                <w:i/>
              </w:rPr>
            </m:ctrlPr>
          </m:sup>
        </m:sSup>
        <m:r>
          <m:rPr>
            <m:sty m:val="p"/>
          </m:rPr>
          <w:rPr>
            <w:rFonts w:hint="eastAsia" w:ascii="Cambria Math" w:hAnsi="Cambria Math"/>
          </w:rPr>
          <m:t>且</m:t>
        </m:r>
        <m:r>
          <m:rPr/>
          <w:rPr>
            <w:rFonts w:ascii="Cambria Math" w:hAnsi="Cambria Math"/>
          </w:rPr>
          <m:t>φ&lt;</m:t>
        </m:r>
        <m:sSup>
          <m:sSupPr>
            <m:ctrlPr>
              <w:rPr>
                <w:rFonts w:ascii="Cambria Math" w:hAnsi="Cambria Math"/>
                <w:i/>
              </w:rPr>
            </m:ctrlPr>
          </m:sSupPr>
          <m:e>
            <m:r>
              <m:rPr/>
              <w:rPr>
                <w:rFonts w:ascii="Cambria Math" w:hAnsi="Cambria Math"/>
              </w:rPr>
              <m:t>30</m:t>
            </m:r>
            <m:ctrlPr>
              <w:rPr>
                <w:rFonts w:ascii="Cambria Math" w:hAnsi="Cambria Math"/>
                <w:i/>
              </w:rPr>
            </m:ctrlPr>
          </m:e>
          <m:sup>
            <m:r>
              <m:rPr/>
              <w:rPr>
                <w:rFonts w:ascii="Cambria Math" w:hAnsi="Cambria Math"/>
              </w:rPr>
              <m:t>o</m:t>
            </m:r>
            <m:ctrlPr>
              <w:rPr>
                <w:rFonts w:ascii="Cambria Math" w:hAnsi="Cambria Math"/>
                <w:i/>
              </w:rPr>
            </m:ctrlPr>
          </m:sup>
        </m:sSup>
        <m:r>
          <m:rPr>
            <m:sty m:val="p"/>
          </m:rPr>
          <w:rPr>
            <w:rFonts w:hint="eastAsia" w:ascii="Cambria Math" w:hAnsi="Cambria Math"/>
          </w:rPr>
          <m:t>，推出</m:t>
        </m:r>
        <m:f>
          <m:fPr>
            <m:ctrlPr>
              <w:rPr>
                <w:rFonts w:ascii="Cambria Math" w:hAnsi="Cambria Math"/>
                <w:i/>
              </w:rPr>
            </m:ctrlPr>
          </m:fPr>
          <m:num>
            <m:r>
              <m:rPr/>
              <w:rPr>
                <w:rFonts w:ascii="Cambria Math" w:hAnsi="Cambria Math"/>
              </w:rPr>
              <m:t>θ</m:t>
            </m:r>
            <m:ctrlPr>
              <w:rPr>
                <w:rFonts w:ascii="Cambria Math" w:hAnsi="Cambria Math"/>
                <w:i/>
              </w:rPr>
            </m:ctrlPr>
          </m:num>
          <m:den>
            <m:r>
              <m:rPr/>
              <w:rPr>
                <w:rFonts w:ascii="Cambria Math" w:hAnsi="Cambria Math"/>
              </w:rPr>
              <m:t>φ</m:t>
            </m:r>
            <m:ctrlPr>
              <w:rPr>
                <w:rFonts w:ascii="Cambria Math" w:hAnsi="Cambria Math"/>
                <w:i/>
              </w:rPr>
            </m:ctrlPr>
          </m:den>
        </m:f>
        <m:r>
          <m:rPr/>
          <w:rPr>
            <w:rFonts w:ascii="Cambria Math" w:hAnsi="Cambria Math"/>
          </w:rPr>
          <m:t>≈</m:t>
        </m:r>
        <m:f>
          <m:fPr>
            <m:ctrlPr>
              <w:rPr>
                <w:rFonts w:hint="eastAsia" w:ascii="Cambria Math" w:hAnsi="Cambria Math"/>
                <w:i/>
              </w:rPr>
            </m:ctrlPr>
          </m:fPr>
          <m:num>
            <m:r>
              <m:rPr/>
              <w:rPr>
                <w:rFonts w:ascii="Cambria Math" w:hAnsi="Cambria Math"/>
              </w:rPr>
              <m:t>n+1</m:t>
            </m:r>
            <m:ctrlPr>
              <w:rPr>
                <w:rFonts w:hint="eastAsia" w:ascii="Cambria Math" w:hAnsi="Cambria Math"/>
                <w:i/>
              </w:rPr>
            </m:ctrlPr>
          </m:num>
          <m:den>
            <m:r>
              <m:rPr/>
              <w:rPr>
                <w:rFonts w:ascii="Cambria Math" w:hAnsi="Cambria Math"/>
              </w:rPr>
              <m:t>n−1</m:t>
            </m:r>
            <m:ctrlPr>
              <w:rPr>
                <w:rFonts w:hint="eastAsia" w:ascii="Cambria Math" w:hAnsi="Cambria Math"/>
                <w:i/>
              </w:rPr>
            </m:ctrlPr>
          </m:den>
        </m:f>
        <m:r>
          <m:rPr>
            <m:sty m:val="p"/>
          </m:rPr>
          <w:rPr>
            <w:rFonts w:hint="eastAsia" w:ascii="Cambria Math" w:hAnsi="Cambria Math"/>
          </w:rPr>
          <m:t>，推出</m:t>
        </m:r>
        <m:r>
          <m:rPr/>
          <w:rPr>
            <w:rFonts w:ascii="Cambria Math" w:hAnsi="Cambria Math"/>
          </w:rPr>
          <m:t>nβ≈α</m:t>
        </m:r>
      </m:oMath>
      <w:r>
        <w:rPr>
          <w:rFonts w:hint="eastAsia" w:hAnsi="Cambria Math"/>
          <w:i/>
        </w:rPr>
        <w:t xml:space="preserve"> </w:t>
      </w:r>
      <w:r>
        <w:rPr>
          <w:rFonts w:hint="eastAsia" w:hAnsi="Cambria Math"/>
        </w:rPr>
        <w:t>（公式10）</w:t>
      </w:r>
      <w:r>
        <w:rPr>
          <w:rFonts w:hint="eastAsia" w:ascii="Cambria Math" w:hAnsi="Cambria Math"/>
          <w:i/>
        </w:rPr>
        <w:br w:type="textWrapping"/>
      </w:r>
      <w:r>
        <w:rPr>
          <w:rFonts w:hint="eastAsia" w:ascii="Cambria Math" w:hAnsi="Cambria Math"/>
          <w:i/>
        </w:rPr>
        <w:tab/>
      </w:r>
      <w:r>
        <w:rPr>
          <w:rFonts w:hint="eastAsia"/>
          <w:bCs/>
          <w:szCs w:val="21"/>
        </w:rPr>
        <w:t>如公式10，当</w:t>
      </w:r>
      <m:oMath>
        <m:r>
          <m:rPr>
            <m:sty m:val="p"/>
          </m:rPr>
          <w:rPr>
            <w:rFonts w:hint="eastAsia" w:ascii="Cambria Math" w:hAnsi="Cambria Math"/>
            <w:szCs w:val="21"/>
          </w:rPr>
          <m:t>α</m:t>
        </m:r>
      </m:oMath>
      <w:r>
        <w:rPr>
          <w:rFonts w:hint="eastAsia"/>
          <w:bCs/>
          <w:szCs w:val="21"/>
        </w:rPr>
        <w:t>约是</w:t>
      </w:r>
      <m:oMath>
        <m:r>
          <m:rPr>
            <m:sty m:val="p"/>
          </m:rPr>
          <w:rPr>
            <w:rFonts w:hint="eastAsia" w:ascii="Cambria Math" w:hAnsi="Cambria Math"/>
            <w:szCs w:val="21"/>
          </w:rPr>
          <m:t>β</m:t>
        </m:r>
      </m:oMath>
      <w:r>
        <w:rPr>
          <w:rFonts w:hint="eastAsia"/>
          <w:bCs/>
          <w:szCs w:val="21"/>
        </w:rPr>
        <w:t>的n倍时，</w:t>
      </w:r>
      <m:oMath>
        <m:r>
          <m:rPr>
            <m:sty m:val="p"/>
          </m:rPr>
          <w:rPr>
            <w:rFonts w:hint="eastAsia" w:ascii="Cambria Math" w:hAnsi="Cambria Math"/>
            <w:szCs w:val="21"/>
          </w:rPr>
          <m:t>y1</m:t>
        </m:r>
      </m:oMath>
      <w:r>
        <w:rPr>
          <w:rFonts w:hint="eastAsia"/>
          <w:bCs/>
          <w:szCs w:val="21"/>
        </w:rPr>
        <w:t>约是x的n倍。已知</w:t>
      </w:r>
      <m:oMath>
        <m:r>
          <m:rPr>
            <m:sty m:val="p"/>
          </m:rPr>
          <w:rPr>
            <w:rFonts w:hint="eastAsia" w:ascii="Cambria Math" w:hAnsi="Cambria Math"/>
            <w:szCs w:val="21"/>
          </w:rPr>
          <m:t>α=</m:t>
        </m:r>
        <m:sSup>
          <m:sSupPr>
            <m:ctrlPr>
              <w:rPr>
                <w:rFonts w:hint="eastAsia" w:ascii="Cambria Math" w:hAnsi="Cambria Math"/>
                <w:bCs/>
                <w:szCs w:val="21"/>
              </w:rPr>
            </m:ctrlPr>
          </m:sSupPr>
          <m:e>
            <m:r>
              <m:rPr>
                <m:sty m:val="p"/>
              </m:rPr>
              <w:rPr>
                <w:rFonts w:hint="eastAsia" w:ascii="Cambria Math" w:hAnsi="Cambria Math"/>
                <w:szCs w:val="21"/>
              </w:rPr>
              <m:t>60</m:t>
            </m:r>
            <m:ctrlPr>
              <w:rPr>
                <w:rFonts w:hint="eastAsia" w:ascii="Cambria Math" w:hAnsi="Cambria Math"/>
                <w:bCs/>
                <w:szCs w:val="21"/>
              </w:rPr>
            </m:ctrlPr>
          </m:e>
          <m:sup>
            <m:r>
              <m:rPr>
                <m:sty m:val="p"/>
              </m:rPr>
              <w:rPr>
                <w:rFonts w:hint="eastAsia" w:ascii="Cambria Math" w:hAnsi="Cambria Math"/>
                <w:szCs w:val="21"/>
              </w:rPr>
              <m:t>o</m:t>
            </m:r>
            <m:ctrlPr>
              <w:rPr>
                <w:rFonts w:hint="eastAsia" w:ascii="Cambria Math" w:hAnsi="Cambria Math"/>
                <w:bCs/>
                <w:szCs w:val="21"/>
              </w:rPr>
            </m:ctrlPr>
          </m:sup>
        </m:sSup>
      </m:oMath>
      <w:r>
        <w:rPr>
          <w:rFonts w:hint="eastAsia"/>
          <w:bCs/>
          <w:szCs w:val="21"/>
        </w:rPr>
        <w:t>，在</w:t>
      </w:r>
      <m:oMath>
        <m:r>
          <m:rPr>
            <m:sty m:val="p"/>
          </m:rPr>
          <w:rPr>
            <w:rFonts w:hint="eastAsia" w:ascii="Cambria Math" w:hAnsi="Cambria Math"/>
            <w:szCs w:val="21"/>
          </w:rPr>
          <m:t>β</m:t>
        </m:r>
      </m:oMath>
      <w:r>
        <w:rPr>
          <w:rFonts w:hint="eastAsia"/>
          <w:bCs/>
          <w:szCs w:val="21"/>
        </w:rPr>
        <w:t>为[2</w:t>
      </w:r>
      <w:r>
        <w:rPr>
          <w:rFonts w:hint="eastAsia"/>
          <w:bCs/>
          <w:szCs w:val="21"/>
          <w:vertAlign w:val="superscript"/>
        </w:rPr>
        <w:t>o</w:t>
      </w:r>
      <w:r>
        <w:rPr>
          <w:rFonts w:hint="eastAsia"/>
          <w:bCs/>
          <w:szCs w:val="21"/>
        </w:rPr>
        <w:t>、3</w:t>
      </w:r>
      <w:r>
        <w:rPr>
          <w:rFonts w:hint="eastAsia"/>
          <w:bCs/>
          <w:szCs w:val="21"/>
          <w:vertAlign w:val="superscript"/>
        </w:rPr>
        <w:t>o</w:t>
      </w:r>
      <w:r>
        <w:rPr>
          <w:rFonts w:hint="eastAsia"/>
          <w:bCs/>
          <w:szCs w:val="21"/>
        </w:rPr>
        <w:t>、4</w:t>
      </w:r>
      <w:r>
        <w:rPr>
          <w:rFonts w:hint="eastAsia"/>
          <w:bCs/>
          <w:szCs w:val="21"/>
          <w:vertAlign w:val="superscript"/>
        </w:rPr>
        <w:t>o</w:t>
      </w:r>
      <w:r>
        <w:rPr>
          <w:rFonts w:hint="eastAsia"/>
          <w:bCs/>
          <w:szCs w:val="21"/>
        </w:rPr>
        <w:t>、5</w:t>
      </w:r>
      <w:r>
        <w:rPr>
          <w:rFonts w:hint="eastAsia"/>
          <w:bCs/>
          <w:szCs w:val="21"/>
          <w:vertAlign w:val="superscript"/>
        </w:rPr>
        <w:t>o</w:t>
      </w:r>
      <w:r>
        <w:rPr>
          <w:rFonts w:hint="eastAsia"/>
          <w:bCs/>
          <w:szCs w:val="21"/>
        </w:rPr>
        <w:t>、6</w:t>
      </w:r>
      <w:r>
        <w:rPr>
          <w:rFonts w:hint="eastAsia"/>
          <w:bCs/>
          <w:szCs w:val="21"/>
          <w:vertAlign w:val="superscript"/>
        </w:rPr>
        <w:t>o</w:t>
      </w:r>
      <w:r>
        <w:rPr>
          <w:rFonts w:hint="eastAsia"/>
          <w:bCs/>
          <w:szCs w:val="21"/>
        </w:rPr>
        <w:t>、10</w:t>
      </w:r>
      <w:r>
        <w:rPr>
          <w:rFonts w:hint="eastAsia"/>
          <w:bCs/>
          <w:szCs w:val="21"/>
          <w:vertAlign w:val="superscript"/>
        </w:rPr>
        <w:t>o</w:t>
      </w:r>
      <w:r>
        <w:rPr>
          <w:rFonts w:hint="eastAsia"/>
          <w:bCs/>
          <w:szCs w:val="21"/>
        </w:rPr>
        <w:t>、12</w:t>
      </w:r>
      <w:r>
        <w:rPr>
          <w:rFonts w:hint="eastAsia"/>
          <w:bCs/>
          <w:szCs w:val="21"/>
          <w:vertAlign w:val="superscript"/>
        </w:rPr>
        <w:t>o</w:t>
      </w:r>
      <w:r>
        <w:rPr>
          <w:rFonts w:hint="eastAsia"/>
          <w:bCs/>
          <w:szCs w:val="21"/>
        </w:rPr>
        <w:t>、15</w:t>
      </w:r>
      <w:r>
        <w:rPr>
          <w:rFonts w:hint="eastAsia"/>
          <w:bCs/>
          <w:szCs w:val="21"/>
          <w:vertAlign w:val="superscript"/>
        </w:rPr>
        <w:t>o</w:t>
      </w:r>
      <w:r>
        <w:rPr>
          <w:rFonts w:hint="eastAsia"/>
          <w:bCs/>
          <w:szCs w:val="21"/>
        </w:rPr>
        <w:t>、20</w:t>
      </w:r>
      <w:r>
        <w:rPr>
          <w:rFonts w:hint="eastAsia"/>
          <w:bCs/>
          <w:szCs w:val="21"/>
          <w:vertAlign w:val="superscript"/>
        </w:rPr>
        <w:t>o</w:t>
      </w:r>
      <w:r>
        <w:rPr>
          <w:rFonts w:hint="eastAsia"/>
          <w:bCs/>
          <w:szCs w:val="21"/>
        </w:rPr>
        <w:t>、30</w:t>
      </w:r>
      <w:r>
        <w:rPr>
          <w:rFonts w:hint="eastAsia"/>
          <w:bCs/>
          <w:szCs w:val="21"/>
          <w:vertAlign w:val="superscript"/>
        </w:rPr>
        <w:t>o</w:t>
      </w:r>
      <w:r>
        <w:rPr>
          <w:rFonts w:hint="eastAsia"/>
          <w:bCs/>
          <w:szCs w:val="21"/>
        </w:rPr>
        <w:t>]时，</w:t>
      </w:r>
      <m:oMath>
        <m:r>
          <m:rPr>
            <m:sty m:val="p"/>
          </m:rPr>
          <w:rPr>
            <w:rFonts w:hint="eastAsia" w:ascii="Cambria Math" w:hAnsi="Cambria Math"/>
            <w:szCs w:val="21"/>
          </w:rPr>
          <m:t>y1</m:t>
        </m:r>
      </m:oMath>
      <w:r>
        <w:rPr>
          <w:rFonts w:hint="eastAsia"/>
          <w:bCs/>
          <w:szCs w:val="21"/>
        </w:rPr>
        <w:t>约是x的n倍。</w:t>
      </w:r>
    </w:p>
    <w:p>
      <w:pPr>
        <w:numPr>
          <w:ilvl w:val="255"/>
          <w:numId w:val="0"/>
        </w:numPr>
        <w:spacing w:line="312" w:lineRule="auto"/>
        <w:ind w:firstLine="420"/>
        <w:jc w:val="left"/>
        <w:rPr>
          <w:bCs/>
          <w:szCs w:val="21"/>
        </w:rPr>
      </w:pPr>
      <w:r>
        <w:rPr>
          <w:rFonts w:hint="eastAsia"/>
          <w:bCs/>
          <w:szCs w:val="21"/>
        </w:rPr>
        <w:t>对于第二条射线y2，</w:t>
      </w:r>
      <m:oMath>
        <m:r>
          <m:rPr>
            <m:sty m:val="p"/>
          </m:rPr>
          <w:rPr>
            <w:rFonts w:hint="eastAsia" w:ascii="Cambria Math" w:hAnsi="Cambria Math"/>
            <w:szCs w:val="21"/>
          </w:rPr>
          <m:t>θ&gt;</m:t>
        </m:r>
        <m:sSup>
          <m:sSupPr>
            <m:ctrlPr>
              <w:rPr>
                <w:rFonts w:hint="eastAsia" w:ascii="Cambria Math" w:hAnsi="Cambria Math"/>
                <w:bCs/>
                <w:szCs w:val="21"/>
              </w:rPr>
            </m:ctrlPr>
          </m:sSupPr>
          <m:e>
            <m:r>
              <m:rPr>
                <m:sty m:val="p"/>
              </m:rPr>
              <w:rPr>
                <w:rFonts w:hint="eastAsia" w:ascii="Cambria Math" w:hAnsi="Cambria Math"/>
                <w:szCs w:val="21"/>
              </w:rPr>
              <m:t>30</m:t>
            </m:r>
            <m:ctrlPr>
              <w:rPr>
                <w:rFonts w:hint="eastAsia" w:ascii="Cambria Math" w:hAnsi="Cambria Math"/>
                <w:bCs/>
                <w:szCs w:val="21"/>
              </w:rPr>
            </m:ctrlPr>
          </m:e>
          <m:sup>
            <m:r>
              <m:rPr>
                <m:sty m:val="p"/>
              </m:rPr>
              <w:rPr>
                <w:rFonts w:hint="eastAsia" w:ascii="Cambria Math" w:hAnsi="Cambria Math"/>
                <w:szCs w:val="21"/>
              </w:rPr>
              <m:t>o</m:t>
            </m:r>
            <m:ctrlPr>
              <w:rPr>
                <w:rFonts w:hint="eastAsia" w:ascii="Cambria Math" w:hAnsi="Cambria Math"/>
                <w:bCs/>
                <w:szCs w:val="21"/>
              </w:rPr>
            </m:ctrlPr>
          </m:sup>
        </m:sSup>
        <m:r>
          <m:rPr>
            <m:sty m:val="p"/>
          </m:rPr>
          <w:rPr>
            <w:rFonts w:hint="eastAsia" w:ascii="Cambria Math" w:hAnsi="Cambria Math"/>
            <w:szCs w:val="21"/>
          </w:rPr>
          <m:t>,φ&gt;</m:t>
        </m:r>
        <m:sSup>
          <m:sSupPr>
            <m:ctrlPr>
              <w:rPr>
                <w:rFonts w:hint="eastAsia" w:ascii="Cambria Math" w:hAnsi="Cambria Math"/>
                <w:bCs/>
                <w:szCs w:val="21"/>
              </w:rPr>
            </m:ctrlPr>
          </m:sSupPr>
          <m:e>
            <m:r>
              <m:rPr>
                <m:sty m:val="p"/>
              </m:rPr>
              <w:rPr>
                <w:rFonts w:hint="eastAsia" w:ascii="Cambria Math" w:hAnsi="Cambria Math"/>
                <w:szCs w:val="21"/>
              </w:rPr>
              <m:t>30</m:t>
            </m:r>
            <m:ctrlPr>
              <w:rPr>
                <w:rFonts w:hint="eastAsia" w:ascii="Cambria Math" w:hAnsi="Cambria Math"/>
                <w:bCs/>
                <w:szCs w:val="21"/>
              </w:rPr>
            </m:ctrlPr>
          </m:e>
          <m:sup>
            <m:r>
              <m:rPr>
                <m:sty m:val="p"/>
              </m:rPr>
              <w:rPr>
                <w:rFonts w:hint="eastAsia" w:ascii="Cambria Math" w:hAnsi="Cambria Math"/>
                <w:szCs w:val="21"/>
              </w:rPr>
              <m:t>o</m:t>
            </m:r>
            <m:ctrlPr>
              <w:rPr>
                <w:rFonts w:hint="eastAsia" w:ascii="Cambria Math" w:hAnsi="Cambria Math"/>
                <w:bCs/>
                <w:szCs w:val="21"/>
              </w:rPr>
            </m:ctrlPr>
          </m:sup>
        </m:sSup>
      </m:oMath>
      <w:r>
        <w:rPr>
          <w:rFonts w:hint="eastAsia"/>
          <w:bCs/>
          <w:szCs w:val="21"/>
        </w:rPr>
        <w:t>，无法采用y1的方式推论y2和x的关系，考虑到钝角三角形，假设</w:t>
      </w:r>
      <m:oMath>
        <m:r>
          <m:rPr>
            <m:sty m:val="p"/>
          </m:rPr>
          <w:rPr>
            <w:rFonts w:hint="eastAsia" w:ascii="Cambria Math" w:hAnsi="Cambria Math"/>
            <w:szCs w:val="21"/>
          </w:rPr>
          <m:t>y2≈x+</m:t>
        </m:r>
        <m:rad>
          <m:radPr>
            <m:degHide m:val="1"/>
            <m:ctrlPr>
              <w:rPr>
                <w:rFonts w:hint="eastAsia" w:ascii="Cambria Math" w:hAnsi="Cambria Math"/>
                <w:bCs/>
                <w:szCs w:val="21"/>
              </w:rPr>
            </m:ctrlPr>
          </m:radPr>
          <m:deg>
            <m:ctrlPr>
              <w:rPr>
                <w:rFonts w:hint="eastAsia" w:ascii="Cambria Math" w:hAnsi="Cambria Math"/>
                <w:bCs/>
                <w:szCs w:val="21"/>
              </w:rPr>
            </m:ctrlPr>
          </m:deg>
          <m:e>
            <m:r>
              <m:rPr>
                <m:sty m:val="p"/>
              </m:rPr>
              <w:rPr>
                <w:rFonts w:hint="eastAsia" w:ascii="Cambria Math" w:hAnsi="Cambria Math"/>
                <w:szCs w:val="21"/>
              </w:rPr>
              <m:t>3</m:t>
            </m:r>
            <m:ctrlPr>
              <w:rPr>
                <w:rFonts w:hint="eastAsia" w:ascii="Cambria Math" w:hAnsi="Cambria Math"/>
                <w:bCs/>
                <w:szCs w:val="21"/>
              </w:rPr>
            </m:ctrlPr>
          </m:e>
        </m:rad>
        <m:r>
          <m:rPr>
            <m:sty m:val="p"/>
          </m:rPr>
          <w:rPr>
            <w:rFonts w:hint="eastAsia" w:ascii="Cambria Math" w:hAnsi="Cambria Math"/>
            <w:szCs w:val="21"/>
          </w:rPr>
          <m:t>R</m:t>
        </m:r>
      </m:oMath>
      <w:r>
        <w:rPr>
          <w:rFonts w:hint="eastAsia"/>
          <w:bCs/>
          <w:szCs w:val="21"/>
        </w:rPr>
        <w:t>，</w:t>
      </w:r>
      <m:oMath>
        <m:rad>
          <m:radPr>
            <m:degHide m:val="1"/>
            <m:ctrlPr>
              <w:rPr>
                <w:rFonts w:hint="eastAsia" w:ascii="Cambria Math" w:hAnsi="Cambria Math"/>
                <w:bCs/>
                <w:szCs w:val="21"/>
              </w:rPr>
            </m:ctrlPr>
          </m:radPr>
          <m:deg>
            <m:ctrlPr>
              <w:rPr>
                <w:rFonts w:hint="eastAsia" w:ascii="Cambria Math" w:hAnsi="Cambria Math"/>
                <w:bCs/>
                <w:szCs w:val="21"/>
              </w:rPr>
            </m:ctrlPr>
          </m:deg>
          <m:e>
            <m:r>
              <m:rPr>
                <m:sty m:val="p"/>
              </m:rPr>
              <w:rPr>
                <w:rFonts w:hint="eastAsia" w:ascii="Cambria Math" w:hAnsi="Cambria Math"/>
                <w:szCs w:val="21"/>
              </w:rPr>
              <m:t>3</m:t>
            </m:r>
            <m:ctrlPr>
              <w:rPr>
                <w:rFonts w:hint="eastAsia" w:ascii="Cambria Math" w:hAnsi="Cambria Math"/>
                <w:bCs/>
                <w:szCs w:val="21"/>
              </w:rPr>
            </m:ctrlPr>
          </m:e>
        </m:rad>
        <m:r>
          <m:rPr>
            <m:sty m:val="p"/>
          </m:rPr>
          <w:rPr>
            <w:rFonts w:hint="eastAsia" w:ascii="Cambria Math" w:hAnsi="Cambria Math"/>
            <w:szCs w:val="21"/>
          </w:rPr>
          <m:t>R</m:t>
        </m:r>
      </m:oMath>
      <w:r>
        <w:rPr>
          <w:rFonts w:hint="eastAsia"/>
          <w:bCs/>
          <w:szCs w:val="21"/>
        </w:rPr>
        <w:t>为虚线距离表示站间距，R为蜂窝小区边长。</w:t>
      </w:r>
    </w:p>
    <w:p>
      <w:pPr>
        <w:numPr>
          <w:ilvl w:val="255"/>
          <w:numId w:val="0"/>
        </w:numPr>
        <w:spacing w:line="312" w:lineRule="auto"/>
        <w:ind w:firstLine="420"/>
        <w:jc w:val="left"/>
        <w:rPr>
          <w:bCs/>
          <w:szCs w:val="21"/>
        </w:rPr>
      </w:pPr>
      <w:r>
        <w:rPr>
          <w:rFonts w:hint="eastAsia"/>
          <w:bCs/>
          <w:szCs w:val="21"/>
        </w:rPr>
        <w:t>在</w:t>
      </w:r>
      <m:oMath>
        <m:r>
          <m:rPr>
            <m:sty m:val="p"/>
          </m:rPr>
          <w:rPr>
            <w:rFonts w:hint="eastAsia" w:ascii="Cambria Math" w:hAnsi="Cambria Math"/>
            <w:szCs w:val="21"/>
          </w:rPr>
          <m:t>β</m:t>
        </m:r>
      </m:oMath>
      <w:r>
        <w:rPr>
          <w:rFonts w:hint="eastAsia"/>
          <w:bCs/>
          <w:szCs w:val="21"/>
        </w:rPr>
        <w:t>角度为10</w:t>
      </w:r>
      <w:r>
        <w:rPr>
          <w:rFonts w:hint="eastAsia"/>
          <w:bCs/>
          <w:szCs w:val="21"/>
          <w:vertAlign w:val="superscript"/>
        </w:rPr>
        <w:t>o</w:t>
      </w:r>
      <w:r>
        <w:rPr>
          <w:rFonts w:hint="eastAsia"/>
          <w:bCs/>
          <w:szCs w:val="21"/>
        </w:rPr>
        <w:t>、20</w:t>
      </w:r>
      <w:r>
        <w:rPr>
          <w:rFonts w:hint="eastAsia"/>
          <w:bCs/>
          <w:szCs w:val="21"/>
          <w:vertAlign w:val="superscript"/>
        </w:rPr>
        <w:t>o</w:t>
      </w:r>
      <w:r>
        <w:rPr>
          <w:rFonts w:hint="eastAsia"/>
          <w:bCs/>
          <w:szCs w:val="21"/>
        </w:rPr>
        <w:t>、30</w:t>
      </w:r>
      <w:r>
        <w:rPr>
          <w:rFonts w:hint="eastAsia"/>
          <w:bCs/>
          <w:szCs w:val="21"/>
          <w:vertAlign w:val="superscript"/>
        </w:rPr>
        <w:t>o</w:t>
      </w:r>
      <w:r>
        <w:rPr>
          <w:rFonts w:hint="eastAsia"/>
          <w:bCs/>
          <w:szCs w:val="21"/>
        </w:rPr>
        <w:t>，即</w:t>
      </w:r>
      <m:oMath>
        <m:r>
          <m:rPr>
            <m:sty m:val="p"/>
          </m:rPr>
          <w:rPr>
            <w:rFonts w:hint="eastAsia" w:ascii="Cambria Math" w:hAnsi="Cambria Math"/>
            <w:szCs w:val="21"/>
          </w:rPr>
          <m:t>x≈</m:t>
        </m:r>
        <m:f>
          <m:fPr>
            <m:ctrlPr>
              <w:rPr>
                <w:rFonts w:hint="eastAsia" w:ascii="Cambria Math" w:hAnsi="Cambria Math"/>
                <w:bCs/>
                <w:szCs w:val="21"/>
              </w:rPr>
            </m:ctrlPr>
          </m:fPr>
          <m:num>
            <m:r>
              <m:rPr>
                <m:sty m:val="p"/>
              </m:rPr>
              <w:rPr>
                <w:rFonts w:hint="eastAsia" w:ascii="Cambria Math" w:hAnsi="Cambria Math"/>
                <w:szCs w:val="21"/>
              </w:rPr>
              <m:t>1</m:t>
            </m:r>
            <m:ctrlPr>
              <w:rPr>
                <w:rFonts w:hint="eastAsia" w:ascii="Cambria Math" w:hAnsi="Cambria Math"/>
                <w:bCs/>
                <w:szCs w:val="21"/>
              </w:rPr>
            </m:ctrlPr>
          </m:num>
          <m:den>
            <m:r>
              <m:rPr>
                <m:sty m:val="p"/>
              </m:rPr>
              <w:rPr>
                <w:rFonts w:hint="eastAsia" w:ascii="Cambria Math" w:hAnsi="Cambria Math"/>
                <w:szCs w:val="21"/>
              </w:rPr>
              <m:t>3</m:t>
            </m:r>
            <m:ctrlPr>
              <w:rPr>
                <w:rFonts w:hint="eastAsia" w:ascii="Cambria Math" w:hAnsi="Cambria Math"/>
                <w:bCs/>
                <w:szCs w:val="21"/>
              </w:rPr>
            </m:ctrlPr>
          </m:den>
        </m:f>
        <m:r>
          <m:rPr>
            <m:sty m:val="p"/>
          </m:rPr>
          <w:rPr>
            <w:rFonts w:hint="eastAsia" w:ascii="Cambria Math" w:hAnsi="Cambria Math"/>
            <w:szCs w:val="21"/>
          </w:rPr>
          <m:t>∗</m:t>
        </m:r>
        <m:f>
          <m:fPr>
            <m:ctrlPr>
              <w:rPr>
                <w:rFonts w:hint="eastAsia" w:ascii="Cambria Math" w:hAnsi="Cambria Math"/>
                <w:bCs/>
                <w:szCs w:val="21"/>
              </w:rPr>
            </m:ctrlPr>
          </m:fPr>
          <m:num>
            <m:rad>
              <m:radPr>
                <m:degHide m:val="1"/>
                <m:ctrlPr>
                  <w:rPr>
                    <w:rFonts w:hint="eastAsia" w:ascii="Cambria Math" w:hAnsi="Cambria Math"/>
                    <w:bCs/>
                    <w:szCs w:val="21"/>
                  </w:rPr>
                </m:ctrlPr>
              </m:radPr>
              <m:deg>
                <m:ctrlPr>
                  <w:rPr>
                    <w:rFonts w:hint="eastAsia" w:ascii="Cambria Math" w:hAnsi="Cambria Math"/>
                    <w:bCs/>
                    <w:szCs w:val="21"/>
                  </w:rPr>
                </m:ctrlPr>
              </m:deg>
              <m:e>
                <m:r>
                  <m:rPr>
                    <m:sty m:val="p"/>
                  </m:rPr>
                  <w:rPr>
                    <w:rFonts w:hint="eastAsia" w:ascii="Cambria Math" w:hAnsi="Cambria Math"/>
                    <w:szCs w:val="21"/>
                  </w:rPr>
                  <m:t>3</m:t>
                </m:r>
                <m:ctrlPr>
                  <w:rPr>
                    <w:rFonts w:hint="eastAsia" w:ascii="Cambria Math" w:hAnsi="Cambria Math"/>
                    <w:bCs/>
                    <w:szCs w:val="21"/>
                  </w:rPr>
                </m:ctrlPr>
              </m:e>
            </m:rad>
            <m:ctrlPr>
              <w:rPr>
                <w:rFonts w:hint="eastAsia" w:ascii="Cambria Math" w:hAnsi="Cambria Math"/>
                <w:bCs/>
                <w:szCs w:val="21"/>
              </w:rPr>
            </m:ctrlPr>
          </m:num>
          <m:den>
            <m:r>
              <m:rPr>
                <m:sty m:val="p"/>
              </m:rPr>
              <w:rPr>
                <w:rFonts w:hint="eastAsia" w:ascii="Cambria Math" w:hAnsi="Cambria Math"/>
                <w:szCs w:val="21"/>
              </w:rPr>
              <m:t>2</m:t>
            </m:r>
            <m:ctrlPr>
              <w:rPr>
                <w:rFonts w:hint="eastAsia" w:ascii="Cambria Math" w:hAnsi="Cambria Math"/>
                <w:bCs/>
                <w:szCs w:val="21"/>
              </w:rPr>
            </m:ctrlPr>
          </m:den>
        </m:f>
        <m:r>
          <m:rPr>
            <m:sty m:val="p"/>
          </m:rPr>
          <w:rPr>
            <w:rFonts w:hint="eastAsia" w:ascii="Cambria Math" w:hAnsi="Cambria Math"/>
            <w:szCs w:val="21"/>
          </w:rPr>
          <m:t>R，x≈</m:t>
        </m:r>
        <m:f>
          <m:fPr>
            <m:ctrlPr>
              <w:rPr>
                <w:rFonts w:hint="eastAsia" w:ascii="Cambria Math" w:hAnsi="Cambria Math"/>
                <w:bCs/>
                <w:szCs w:val="21"/>
              </w:rPr>
            </m:ctrlPr>
          </m:fPr>
          <m:num>
            <m:r>
              <m:rPr>
                <m:sty m:val="p"/>
              </m:rPr>
              <w:rPr>
                <w:rFonts w:hint="eastAsia" w:ascii="Cambria Math" w:hAnsi="Cambria Math"/>
                <w:szCs w:val="21"/>
              </w:rPr>
              <m:t>2</m:t>
            </m:r>
            <m:ctrlPr>
              <w:rPr>
                <w:rFonts w:hint="eastAsia" w:ascii="Cambria Math" w:hAnsi="Cambria Math"/>
                <w:bCs/>
                <w:szCs w:val="21"/>
              </w:rPr>
            </m:ctrlPr>
          </m:num>
          <m:den>
            <m:r>
              <m:rPr>
                <m:sty m:val="p"/>
              </m:rPr>
              <w:rPr>
                <w:rFonts w:hint="eastAsia" w:ascii="Cambria Math" w:hAnsi="Cambria Math"/>
                <w:szCs w:val="21"/>
              </w:rPr>
              <m:t>3</m:t>
            </m:r>
            <m:ctrlPr>
              <w:rPr>
                <w:rFonts w:hint="eastAsia" w:ascii="Cambria Math" w:hAnsi="Cambria Math"/>
                <w:bCs/>
                <w:szCs w:val="21"/>
              </w:rPr>
            </m:ctrlPr>
          </m:den>
        </m:f>
        <m:r>
          <m:rPr>
            <m:sty m:val="p"/>
          </m:rPr>
          <w:rPr>
            <w:rFonts w:hint="eastAsia" w:ascii="Cambria Math" w:hAnsi="Cambria Math"/>
            <w:szCs w:val="21"/>
          </w:rPr>
          <m:t>∗</m:t>
        </m:r>
        <m:f>
          <m:fPr>
            <m:ctrlPr>
              <w:rPr>
                <w:rFonts w:hint="eastAsia" w:ascii="Cambria Math" w:hAnsi="Cambria Math"/>
                <w:bCs/>
                <w:szCs w:val="21"/>
              </w:rPr>
            </m:ctrlPr>
          </m:fPr>
          <m:num>
            <m:rad>
              <m:radPr>
                <m:degHide m:val="1"/>
                <m:ctrlPr>
                  <w:rPr>
                    <w:rFonts w:hint="eastAsia" w:ascii="Cambria Math" w:hAnsi="Cambria Math"/>
                    <w:bCs/>
                    <w:szCs w:val="21"/>
                  </w:rPr>
                </m:ctrlPr>
              </m:radPr>
              <m:deg>
                <m:ctrlPr>
                  <w:rPr>
                    <w:rFonts w:hint="eastAsia" w:ascii="Cambria Math" w:hAnsi="Cambria Math"/>
                    <w:bCs/>
                    <w:szCs w:val="21"/>
                  </w:rPr>
                </m:ctrlPr>
              </m:deg>
              <m:e>
                <m:r>
                  <m:rPr>
                    <m:sty m:val="p"/>
                  </m:rPr>
                  <w:rPr>
                    <w:rFonts w:hint="eastAsia" w:ascii="Cambria Math" w:hAnsi="Cambria Math"/>
                    <w:szCs w:val="21"/>
                  </w:rPr>
                  <m:t>3</m:t>
                </m:r>
                <m:ctrlPr>
                  <w:rPr>
                    <w:rFonts w:hint="eastAsia" w:ascii="Cambria Math" w:hAnsi="Cambria Math"/>
                    <w:bCs/>
                    <w:szCs w:val="21"/>
                  </w:rPr>
                </m:ctrlPr>
              </m:e>
            </m:rad>
            <m:ctrlPr>
              <w:rPr>
                <w:rFonts w:hint="eastAsia" w:ascii="Cambria Math" w:hAnsi="Cambria Math"/>
                <w:bCs/>
                <w:szCs w:val="21"/>
              </w:rPr>
            </m:ctrlPr>
          </m:num>
          <m:den>
            <m:r>
              <m:rPr>
                <m:sty m:val="p"/>
              </m:rPr>
              <w:rPr>
                <w:rFonts w:hint="eastAsia" w:ascii="Cambria Math" w:hAnsi="Cambria Math"/>
                <w:szCs w:val="21"/>
              </w:rPr>
              <m:t>2</m:t>
            </m:r>
            <m:ctrlPr>
              <w:rPr>
                <w:rFonts w:hint="eastAsia" w:ascii="Cambria Math" w:hAnsi="Cambria Math"/>
                <w:bCs/>
                <w:szCs w:val="21"/>
              </w:rPr>
            </m:ctrlPr>
          </m:den>
        </m:f>
        <m:r>
          <m:rPr>
            <m:sty m:val="p"/>
          </m:rPr>
          <w:rPr>
            <w:rFonts w:hint="eastAsia" w:ascii="Cambria Math" w:hAnsi="Cambria Math"/>
            <w:szCs w:val="21"/>
          </w:rPr>
          <m:t>R，x≈</m:t>
        </m:r>
        <m:f>
          <m:fPr>
            <m:ctrlPr>
              <w:rPr>
                <w:rFonts w:hint="eastAsia" w:ascii="Cambria Math" w:hAnsi="Cambria Math"/>
                <w:bCs/>
                <w:szCs w:val="21"/>
              </w:rPr>
            </m:ctrlPr>
          </m:fPr>
          <m:num>
            <m:rad>
              <m:radPr>
                <m:degHide m:val="1"/>
                <m:ctrlPr>
                  <w:rPr>
                    <w:rFonts w:hint="eastAsia" w:ascii="Cambria Math" w:hAnsi="Cambria Math"/>
                    <w:bCs/>
                    <w:szCs w:val="21"/>
                  </w:rPr>
                </m:ctrlPr>
              </m:radPr>
              <m:deg>
                <m:ctrlPr>
                  <w:rPr>
                    <w:rFonts w:hint="eastAsia" w:ascii="Cambria Math" w:hAnsi="Cambria Math"/>
                    <w:bCs/>
                    <w:szCs w:val="21"/>
                  </w:rPr>
                </m:ctrlPr>
              </m:deg>
              <m:e>
                <m:r>
                  <m:rPr>
                    <m:sty m:val="p"/>
                  </m:rPr>
                  <w:rPr>
                    <w:rFonts w:hint="eastAsia" w:ascii="Cambria Math" w:hAnsi="Cambria Math"/>
                    <w:szCs w:val="21"/>
                  </w:rPr>
                  <m:t>3</m:t>
                </m:r>
                <m:ctrlPr>
                  <w:rPr>
                    <w:rFonts w:hint="eastAsia" w:ascii="Cambria Math" w:hAnsi="Cambria Math"/>
                    <w:bCs/>
                    <w:szCs w:val="21"/>
                  </w:rPr>
                </m:ctrlPr>
              </m:e>
            </m:rad>
            <m:ctrlPr>
              <w:rPr>
                <w:rFonts w:hint="eastAsia" w:ascii="Cambria Math" w:hAnsi="Cambria Math"/>
                <w:bCs/>
                <w:szCs w:val="21"/>
              </w:rPr>
            </m:ctrlPr>
          </m:num>
          <m:den>
            <m:r>
              <m:rPr>
                <m:sty m:val="p"/>
              </m:rPr>
              <w:rPr>
                <w:rFonts w:hint="eastAsia" w:ascii="Cambria Math" w:hAnsi="Cambria Math"/>
                <w:szCs w:val="21"/>
              </w:rPr>
              <m:t>2</m:t>
            </m:r>
            <m:ctrlPr>
              <w:rPr>
                <w:rFonts w:hint="eastAsia" w:ascii="Cambria Math" w:hAnsi="Cambria Math"/>
                <w:bCs/>
                <w:szCs w:val="21"/>
              </w:rPr>
            </m:ctrlPr>
          </m:den>
        </m:f>
        <m:r>
          <m:rPr>
            <m:sty m:val="p"/>
          </m:rPr>
          <w:rPr>
            <w:rFonts w:hint="eastAsia" w:ascii="Cambria Math" w:hAnsi="Cambria Math"/>
            <w:szCs w:val="21"/>
          </w:rPr>
          <m:t>R</m:t>
        </m:r>
      </m:oMath>
      <w:r>
        <w:rPr>
          <w:rFonts w:hint="eastAsia"/>
          <w:bCs/>
          <w:szCs w:val="21"/>
        </w:rPr>
        <w:t>，服务小区第一圈周围6个邻区到用户的投影距离是服务小区到用户的投影距离的n倍。第一圈6个邻区的投影距离与服务小区的投影距离在3个位置的倍数关系如公式11所示（行表示用户在中心连接线的三个位置，列表示第一圈6个邻区）。</w:t>
      </w:r>
    </w:p>
    <w:p>
      <w:pPr>
        <w:ind w:firstLine="420"/>
        <w:jc w:val="center"/>
        <w:rPr>
          <w:bCs/>
          <w:szCs w:val="21"/>
        </w:rPr>
      </w:pPr>
      <m:oMath>
        <m:d>
          <m:dPr>
            <m:begChr m:val="{"/>
            <m:endChr m:val="}"/>
            <m:ctrlPr>
              <w:rPr>
                <w:rFonts w:ascii="Cambria Math" w:hAnsi="Cambria Math"/>
                <w:i/>
              </w:rPr>
            </m:ctrlPr>
          </m:dPr>
          <m:e>
            <m:eqArr>
              <m:eqArrPr>
                <m:ctrlPr>
                  <w:rPr>
                    <w:rFonts w:ascii="Cambria Math" w:hAnsi="Cambria Math"/>
                    <w:i/>
                    <w:szCs w:val="21"/>
                  </w:rPr>
                </m:ctrlPr>
              </m:eqArrPr>
              <m:e>
                <m:r>
                  <m:rPr/>
                  <w:rPr>
                    <w:rFonts w:hint="eastAsia" w:ascii="Cambria Math" w:hAnsi="Cambria Math"/>
                    <w:szCs w:val="21"/>
                  </w:rPr>
                  <m:t>5，</m:t>
                </m:r>
                <m:ctrlPr>
                  <w:rPr>
                    <w:rFonts w:ascii="Cambria Math" w:hAnsi="Cambria Math"/>
                    <w:i/>
                    <w:szCs w:val="21"/>
                  </w:rPr>
                </m:ctrlPr>
              </m:e>
              <m:e>
                <m:r>
                  <m:rPr/>
                  <w:rPr>
                    <w:rFonts w:hint="eastAsia" w:ascii="Cambria Math" w:hAnsi="Cambria Math"/>
                    <w:szCs w:val="21"/>
                  </w:rPr>
                  <m:t>2，</m:t>
                </m:r>
                <m:ctrlPr>
                  <w:rPr>
                    <w:rFonts w:ascii="Cambria Math" w:hAnsi="Cambria Math"/>
                    <w:i/>
                    <w:szCs w:val="21"/>
                  </w:rPr>
                </m:ctrlPr>
              </m:e>
              <m:e>
                <m:r>
                  <m:rPr/>
                  <w:rPr>
                    <w:rFonts w:hint="eastAsia" w:ascii="Cambria Math" w:hAnsi="Cambria Math"/>
                    <w:szCs w:val="21"/>
                  </w:rPr>
                  <m:t>1，</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6，</m:t>
                </m:r>
                <m:ctrlPr>
                  <w:rPr>
                    <w:rFonts w:ascii="Cambria Math" w:hAnsi="Cambria Math"/>
                    <w:i/>
                    <w:szCs w:val="21"/>
                  </w:rPr>
                </m:ctrlPr>
              </m:e>
              <m:e>
                <m:r>
                  <m:rPr/>
                  <w:rPr>
                    <w:rFonts w:hint="eastAsia" w:ascii="Cambria Math" w:hAnsi="Cambria Math"/>
                    <w:szCs w:val="21"/>
                  </w:rPr>
                  <m:t>3，</m:t>
                </m:r>
                <m:ctrlPr>
                  <w:rPr>
                    <w:rFonts w:ascii="Cambria Math" w:hAnsi="Cambria Math"/>
                    <w:i/>
                    <w:szCs w:val="21"/>
                  </w:rPr>
                </m:ctrlPr>
              </m:e>
              <m:e>
                <m:r>
                  <m:rPr/>
                  <w:rPr>
                    <w:rFonts w:hint="eastAsia" w:ascii="Cambria Math" w:hAnsi="Cambria Math"/>
                    <w:szCs w:val="21"/>
                  </w:rPr>
                  <m:t>2，</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7，</m:t>
                </m:r>
                <m:ctrlPr>
                  <w:rPr>
                    <w:rFonts w:ascii="Cambria Math" w:hAnsi="Cambria Math"/>
                    <w:i/>
                    <w:szCs w:val="21"/>
                  </w:rPr>
                </m:ctrlPr>
              </m:e>
              <m:e>
                <m:r>
                  <m:rPr/>
                  <w:rPr>
                    <w:rFonts w:hint="eastAsia" w:ascii="Cambria Math" w:hAnsi="Cambria Math"/>
                    <w:szCs w:val="21"/>
                  </w:rPr>
                  <m:t>4，</m:t>
                </m:r>
                <m:ctrlPr>
                  <w:rPr>
                    <w:rFonts w:ascii="Cambria Math" w:hAnsi="Cambria Math"/>
                    <w:i/>
                    <w:szCs w:val="21"/>
                  </w:rPr>
                </m:ctrlPr>
              </m:e>
              <m:e>
                <m:r>
                  <m:rPr/>
                  <w:rPr>
                    <w:rFonts w:hint="eastAsia" w:ascii="Cambria Math" w:hAnsi="Cambria Math"/>
                    <w:szCs w:val="21"/>
                  </w:rPr>
                  <m:t>3，</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7，</m:t>
                </m:r>
                <m:ctrlPr>
                  <w:rPr>
                    <w:rFonts w:ascii="Cambria Math" w:hAnsi="Cambria Math"/>
                    <w:i/>
                    <w:szCs w:val="21"/>
                  </w:rPr>
                </m:ctrlPr>
              </m:e>
              <m:e>
                <m:r>
                  <m:rPr/>
                  <w:rPr>
                    <w:rFonts w:hint="eastAsia" w:ascii="Cambria Math" w:hAnsi="Cambria Math"/>
                    <w:szCs w:val="21"/>
                  </w:rPr>
                  <m:t>4，</m:t>
                </m:r>
                <m:ctrlPr>
                  <w:rPr>
                    <w:rFonts w:ascii="Cambria Math" w:hAnsi="Cambria Math"/>
                    <w:i/>
                    <w:szCs w:val="21"/>
                  </w:rPr>
                </m:ctrlPr>
              </m:e>
              <m:e>
                <m:r>
                  <m:rPr/>
                  <w:rPr>
                    <w:rFonts w:hint="eastAsia" w:ascii="Cambria Math" w:hAnsi="Cambria Math"/>
                    <w:szCs w:val="21"/>
                  </w:rPr>
                  <m:t>3，</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7，</m:t>
                </m:r>
                <m:ctrlPr>
                  <w:rPr>
                    <w:rFonts w:ascii="Cambria Math" w:hAnsi="Cambria Math"/>
                    <w:i/>
                    <w:szCs w:val="21"/>
                  </w:rPr>
                </m:ctrlPr>
              </m:e>
              <m:e>
                <m:r>
                  <m:rPr/>
                  <w:rPr>
                    <w:rFonts w:hint="eastAsia" w:ascii="Cambria Math" w:hAnsi="Cambria Math"/>
                    <w:szCs w:val="21"/>
                  </w:rPr>
                  <m:t>4，</m:t>
                </m:r>
                <m:ctrlPr>
                  <w:rPr>
                    <w:rFonts w:ascii="Cambria Math" w:hAnsi="Cambria Math"/>
                    <w:i/>
                    <w:szCs w:val="21"/>
                  </w:rPr>
                </m:ctrlPr>
              </m:e>
              <m:e>
                <m:r>
                  <m:rPr/>
                  <w:rPr>
                    <w:rFonts w:hint="eastAsia" w:ascii="Cambria Math" w:hAnsi="Cambria Math"/>
                    <w:szCs w:val="21"/>
                  </w:rPr>
                  <m:t>3，</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6，</m:t>
                </m:r>
                <m:ctrlPr>
                  <w:rPr>
                    <w:rFonts w:ascii="Cambria Math" w:hAnsi="Cambria Math"/>
                    <w:i/>
                    <w:szCs w:val="21"/>
                  </w:rPr>
                </m:ctrlPr>
              </m:e>
              <m:e>
                <m:r>
                  <m:rPr/>
                  <w:rPr>
                    <w:rFonts w:hint="eastAsia" w:ascii="Cambria Math" w:hAnsi="Cambria Math"/>
                    <w:szCs w:val="21"/>
                  </w:rPr>
                  <m:t>3，</m:t>
                </m:r>
                <m:ctrlPr>
                  <w:rPr>
                    <w:rFonts w:ascii="Cambria Math" w:hAnsi="Cambria Math"/>
                    <w:i/>
                    <w:szCs w:val="21"/>
                  </w:rPr>
                </m:ctrlPr>
              </m:e>
              <m:e>
                <m:r>
                  <m:rPr/>
                  <w:rPr>
                    <w:rFonts w:hint="eastAsia" w:ascii="Cambria Math" w:hAnsi="Cambria Math"/>
                    <w:szCs w:val="21"/>
                  </w:rPr>
                  <m:t>2，</m:t>
                </m:r>
                <m:ctrlPr>
                  <w:rPr>
                    <w:rFonts w:ascii="Cambria Math" w:hAnsi="Cambria Math"/>
                    <w:i/>
                    <w:szCs w:val="21"/>
                  </w:rPr>
                </m:ctrlPr>
              </m:e>
            </m:eqArr>
            <m:ctrlPr>
              <w:rPr>
                <w:rFonts w:ascii="Cambria Math" w:hAnsi="Cambria Math"/>
                <w:i/>
              </w:rPr>
            </m:ctrlPr>
          </m:e>
        </m:d>
      </m:oMath>
      <w:r>
        <w:rPr>
          <w:rFonts w:hint="eastAsia" w:hAnsi="Cambria Math"/>
        </w:rPr>
        <w:t>（公式11）</w:t>
      </w:r>
    </w:p>
    <w:p>
      <w:pPr>
        <w:numPr>
          <w:ilvl w:val="255"/>
          <w:numId w:val="0"/>
        </w:numPr>
        <w:spacing w:line="312" w:lineRule="auto"/>
        <w:ind w:firstLine="420"/>
        <w:rPr>
          <w:bCs/>
          <w:szCs w:val="21"/>
        </w:rPr>
      </w:pPr>
      <w:r>
        <w:rPr>
          <w:rFonts w:hint="eastAsia"/>
          <w:bCs/>
          <w:szCs w:val="21"/>
        </w:rPr>
        <w:t>（2）方式2，用户沿小区顶点连接线抽样（图6(b)），抽样位置如图7（b）所示：</w:t>
      </w:r>
    </w:p>
    <w:p>
      <w:pPr>
        <w:numPr>
          <w:ilvl w:val="255"/>
          <w:numId w:val="0"/>
        </w:numPr>
        <w:spacing w:line="312" w:lineRule="auto"/>
        <w:ind w:firstLine="420"/>
        <w:rPr>
          <w:bCs/>
          <w:szCs w:val="21"/>
        </w:rPr>
      </w:pPr>
      <w:r>
        <w:rPr>
          <w:rFonts w:hint="eastAsia"/>
          <w:bCs/>
          <w:szCs w:val="21"/>
        </w:rPr>
        <w:t>y1和y2与方式1相同，y1通过角度关系调整使得y1满足是x 的n倍，假设</w:t>
      </w:r>
      <m:oMath>
        <m:r>
          <m:rPr>
            <m:sty m:val="p"/>
          </m:rPr>
          <w:rPr>
            <w:rFonts w:hint="eastAsia" w:ascii="Cambria Math" w:hAnsi="Cambria Math"/>
            <w:szCs w:val="21"/>
          </w:rPr>
          <m:t>y2≈x+</m:t>
        </m:r>
        <m:rad>
          <m:radPr>
            <m:degHide m:val="1"/>
            <m:ctrlPr>
              <w:rPr>
                <w:rFonts w:hint="eastAsia" w:ascii="Cambria Math" w:hAnsi="Cambria Math"/>
                <w:bCs/>
                <w:szCs w:val="21"/>
              </w:rPr>
            </m:ctrlPr>
          </m:radPr>
          <m:deg>
            <m:ctrlPr>
              <w:rPr>
                <w:rFonts w:hint="eastAsia" w:ascii="Cambria Math" w:hAnsi="Cambria Math"/>
                <w:bCs/>
                <w:szCs w:val="21"/>
              </w:rPr>
            </m:ctrlPr>
          </m:deg>
          <m:e>
            <m:r>
              <m:rPr>
                <m:sty m:val="p"/>
              </m:rPr>
              <w:rPr>
                <w:rFonts w:hint="eastAsia" w:ascii="Cambria Math" w:hAnsi="Cambria Math"/>
                <w:szCs w:val="21"/>
              </w:rPr>
              <m:t>3</m:t>
            </m:r>
            <m:ctrlPr>
              <w:rPr>
                <w:rFonts w:hint="eastAsia" w:ascii="Cambria Math" w:hAnsi="Cambria Math"/>
                <w:bCs/>
                <w:szCs w:val="21"/>
              </w:rPr>
            </m:ctrlPr>
          </m:e>
        </m:rad>
        <m:r>
          <m:rPr>
            <m:sty m:val="p"/>
          </m:rPr>
          <w:rPr>
            <w:rFonts w:hint="eastAsia" w:ascii="Cambria Math" w:hAnsi="Cambria Math"/>
            <w:szCs w:val="21"/>
          </w:rPr>
          <m:t>R</m:t>
        </m:r>
      </m:oMath>
      <w:r>
        <w:rPr>
          <w:rFonts w:hint="eastAsia"/>
          <w:bCs/>
          <w:szCs w:val="21"/>
        </w:rPr>
        <w:t>，但y3仅在</w:t>
      </w:r>
      <m:oMath>
        <m:f>
          <m:fPr>
            <m:ctrlPr>
              <w:rPr>
                <w:rFonts w:hint="eastAsia" w:ascii="Cambria Math" w:hAnsi="Cambria Math"/>
                <w:bCs/>
                <w:szCs w:val="21"/>
              </w:rPr>
            </m:ctrlPr>
          </m:fPr>
          <m:num>
            <m:r>
              <m:rPr>
                <m:sty m:val="p"/>
              </m:rPr>
              <w:rPr>
                <w:rFonts w:hint="eastAsia" w:ascii="Cambria Math" w:hAnsi="Cambria Math"/>
                <w:szCs w:val="21"/>
              </w:rPr>
              <m:t>1</m:t>
            </m:r>
            <m:ctrlPr>
              <w:rPr>
                <w:rFonts w:hint="eastAsia" w:ascii="Cambria Math" w:hAnsi="Cambria Math"/>
                <w:bCs/>
                <w:szCs w:val="21"/>
              </w:rPr>
            </m:ctrlPr>
          </m:num>
          <m:den>
            <m:func>
              <m:funcPr>
                <m:ctrlPr>
                  <w:rPr>
                    <w:rFonts w:hint="eastAsia" w:ascii="Cambria Math" w:hAnsi="Cambria Math"/>
                    <w:bCs/>
                    <w:szCs w:val="21"/>
                  </w:rPr>
                </m:ctrlPr>
              </m:funcPr>
              <m:fName>
                <m:r>
                  <m:rPr>
                    <m:sty m:val="p"/>
                  </m:rPr>
                  <w:rPr>
                    <w:rFonts w:hint="eastAsia" w:ascii="Cambria Math" w:hAnsi="Cambria Math"/>
                    <w:szCs w:val="21"/>
                  </w:rPr>
                  <m:t>sin</m:t>
                </m:r>
                <m:ctrlPr>
                  <w:rPr>
                    <w:rFonts w:hint="eastAsia" w:ascii="Cambria Math" w:hAnsi="Cambria Math"/>
                    <w:bCs/>
                    <w:szCs w:val="21"/>
                  </w:rPr>
                </m:ctrlPr>
              </m:fName>
              <m:e>
                <m:r>
                  <m:rPr>
                    <m:sty m:val="p"/>
                  </m:rPr>
                  <w:rPr>
                    <w:rFonts w:hint="eastAsia" w:ascii="Cambria Math" w:hAnsi="Cambria Math"/>
                    <w:szCs w:val="21"/>
                  </w:rPr>
                  <m:t>β</m:t>
                </m:r>
                <m:ctrlPr>
                  <w:rPr>
                    <w:rFonts w:hint="eastAsia" w:ascii="Cambria Math" w:hAnsi="Cambria Math"/>
                    <w:bCs/>
                    <w:szCs w:val="21"/>
                  </w:rPr>
                </m:ctrlPr>
              </m:e>
            </m:func>
            <m:ctrlPr>
              <w:rPr>
                <w:rFonts w:hint="eastAsia" w:ascii="Cambria Math" w:hAnsi="Cambria Math"/>
                <w:bCs/>
                <w:szCs w:val="21"/>
              </w:rPr>
            </m:ctrlPr>
          </m:den>
        </m:f>
      </m:oMath>
      <w:r>
        <w:rPr>
          <w:rFonts w:hint="eastAsia"/>
          <w:bCs/>
          <w:szCs w:val="21"/>
        </w:rPr>
        <w:t>为倍数关系的时候才能满足y3是x 的n倍关系，查询Sin表格可知仅3个角度满足此关系，包括：</w:t>
      </w:r>
      <m:oMath>
        <m:f>
          <m:fPr>
            <m:ctrlPr>
              <w:rPr>
                <w:rFonts w:hint="eastAsia" w:ascii="Cambria Math" w:hAnsi="Cambria Math"/>
                <w:bCs/>
                <w:szCs w:val="21"/>
              </w:rPr>
            </m:ctrlPr>
          </m:fPr>
          <m:num>
            <m:r>
              <m:rPr>
                <m:sty m:val="p"/>
              </m:rPr>
              <w:rPr>
                <w:rFonts w:hint="eastAsia" w:ascii="Cambria Math" w:hAnsi="Cambria Math"/>
                <w:szCs w:val="21"/>
              </w:rPr>
              <m:t>1</m:t>
            </m:r>
            <m:ctrlPr>
              <w:rPr>
                <w:rFonts w:hint="eastAsia" w:ascii="Cambria Math" w:hAnsi="Cambria Math"/>
                <w:bCs/>
                <w:szCs w:val="21"/>
              </w:rPr>
            </m:ctrlPr>
          </m:num>
          <m:den>
            <m:func>
              <m:funcPr>
                <m:ctrlPr>
                  <w:rPr>
                    <w:rFonts w:hint="eastAsia" w:ascii="Cambria Math" w:hAnsi="Cambria Math"/>
                    <w:bCs/>
                    <w:szCs w:val="21"/>
                  </w:rPr>
                </m:ctrlPr>
              </m:funcPr>
              <m:fName>
                <m:r>
                  <m:rPr>
                    <m:sty m:val="p"/>
                  </m:rPr>
                  <w:rPr>
                    <w:rFonts w:hint="eastAsia" w:ascii="Cambria Math" w:hAnsi="Cambria Math"/>
                    <w:szCs w:val="21"/>
                  </w:rPr>
                  <m:t>sin</m:t>
                </m:r>
                <m:ctrlPr>
                  <w:rPr>
                    <w:rFonts w:hint="eastAsia" w:ascii="Cambria Math" w:hAnsi="Cambria Math"/>
                    <w:bCs/>
                    <w:szCs w:val="21"/>
                  </w:rPr>
                </m:ctrlPr>
              </m:fName>
              <m:e>
                <m:sSup>
                  <m:sSupPr>
                    <m:ctrlPr>
                      <w:rPr>
                        <w:rFonts w:hint="eastAsia" w:ascii="Cambria Math" w:hAnsi="Cambria Math"/>
                        <w:bCs/>
                        <w:szCs w:val="21"/>
                      </w:rPr>
                    </m:ctrlPr>
                  </m:sSupPr>
                  <m:e>
                    <m:r>
                      <m:rPr>
                        <m:sty m:val="p"/>
                      </m:rPr>
                      <w:rPr>
                        <w:rFonts w:hint="eastAsia" w:ascii="Cambria Math" w:hAnsi="Cambria Math"/>
                        <w:szCs w:val="21"/>
                      </w:rPr>
                      <m:t>11</m:t>
                    </m:r>
                    <m:ctrlPr>
                      <w:rPr>
                        <w:rFonts w:hint="eastAsia" w:ascii="Cambria Math" w:hAnsi="Cambria Math"/>
                        <w:bCs/>
                        <w:szCs w:val="21"/>
                      </w:rPr>
                    </m:ctrlPr>
                  </m:e>
                  <m:sup>
                    <m:r>
                      <m:rPr>
                        <m:sty m:val="p"/>
                      </m:rPr>
                      <w:rPr>
                        <w:rFonts w:hint="eastAsia" w:ascii="Cambria Math" w:hAnsi="Cambria Math"/>
                        <w:szCs w:val="21"/>
                      </w:rPr>
                      <m:t>0</m:t>
                    </m:r>
                    <m:ctrlPr>
                      <w:rPr>
                        <w:rFonts w:hint="eastAsia" w:ascii="Cambria Math" w:hAnsi="Cambria Math"/>
                        <w:bCs/>
                        <w:szCs w:val="21"/>
                      </w:rPr>
                    </m:ctrlPr>
                  </m:sup>
                </m:sSup>
                <m:ctrlPr>
                  <w:rPr>
                    <w:rFonts w:hint="eastAsia" w:ascii="Cambria Math" w:hAnsi="Cambria Math"/>
                    <w:bCs/>
                    <w:szCs w:val="21"/>
                  </w:rPr>
                </m:ctrlPr>
              </m:e>
            </m:func>
            <m:ctrlPr>
              <w:rPr>
                <w:rFonts w:hint="eastAsia" w:ascii="Cambria Math" w:hAnsi="Cambria Math"/>
                <w:bCs/>
                <w:szCs w:val="21"/>
              </w:rPr>
            </m:ctrlPr>
          </m:den>
        </m:f>
        <m:r>
          <m:rPr>
            <m:sty m:val="p"/>
          </m:rPr>
          <w:rPr>
            <w:rFonts w:hint="eastAsia" w:ascii="Cambria Math" w:hAnsi="Cambria Math"/>
            <w:szCs w:val="21"/>
          </w:rPr>
          <m:t>=5，</m:t>
        </m:r>
        <m:f>
          <m:fPr>
            <m:ctrlPr>
              <w:rPr>
                <w:rFonts w:hint="eastAsia" w:ascii="Cambria Math" w:hAnsi="Cambria Math"/>
                <w:bCs/>
                <w:szCs w:val="21"/>
              </w:rPr>
            </m:ctrlPr>
          </m:fPr>
          <m:num>
            <m:r>
              <m:rPr>
                <m:sty m:val="p"/>
              </m:rPr>
              <w:rPr>
                <w:rFonts w:hint="eastAsia" w:ascii="Cambria Math" w:hAnsi="Cambria Math"/>
                <w:szCs w:val="21"/>
              </w:rPr>
              <m:t>1</m:t>
            </m:r>
            <m:ctrlPr>
              <w:rPr>
                <w:rFonts w:hint="eastAsia" w:ascii="Cambria Math" w:hAnsi="Cambria Math"/>
                <w:bCs/>
                <w:szCs w:val="21"/>
              </w:rPr>
            </m:ctrlPr>
          </m:num>
          <m:den>
            <m:func>
              <m:funcPr>
                <m:ctrlPr>
                  <w:rPr>
                    <w:rFonts w:hint="eastAsia" w:ascii="Cambria Math" w:hAnsi="Cambria Math"/>
                    <w:bCs/>
                    <w:szCs w:val="21"/>
                  </w:rPr>
                </m:ctrlPr>
              </m:funcPr>
              <m:fName>
                <m:r>
                  <m:rPr>
                    <m:sty m:val="p"/>
                  </m:rPr>
                  <w:rPr>
                    <w:rFonts w:hint="eastAsia" w:ascii="Cambria Math" w:hAnsi="Cambria Math"/>
                    <w:szCs w:val="21"/>
                  </w:rPr>
                  <m:t>sin</m:t>
                </m:r>
                <m:ctrlPr>
                  <w:rPr>
                    <w:rFonts w:hint="eastAsia" w:ascii="Cambria Math" w:hAnsi="Cambria Math"/>
                    <w:bCs/>
                    <w:szCs w:val="21"/>
                  </w:rPr>
                </m:ctrlPr>
              </m:fName>
              <m:e>
                <m:sSup>
                  <m:sSupPr>
                    <m:ctrlPr>
                      <w:rPr>
                        <w:rFonts w:hint="eastAsia" w:ascii="Cambria Math" w:hAnsi="Cambria Math"/>
                        <w:bCs/>
                        <w:szCs w:val="21"/>
                      </w:rPr>
                    </m:ctrlPr>
                  </m:sSupPr>
                  <m:e>
                    <m:r>
                      <m:rPr>
                        <m:sty m:val="p"/>
                      </m:rPr>
                      <w:rPr>
                        <w:rFonts w:hint="eastAsia" w:ascii="Cambria Math" w:hAnsi="Cambria Math"/>
                        <w:szCs w:val="21"/>
                      </w:rPr>
                      <m:t>20</m:t>
                    </m:r>
                    <m:ctrlPr>
                      <w:rPr>
                        <w:rFonts w:hint="eastAsia" w:ascii="Cambria Math" w:hAnsi="Cambria Math"/>
                        <w:bCs/>
                        <w:szCs w:val="21"/>
                      </w:rPr>
                    </m:ctrlPr>
                  </m:e>
                  <m:sup>
                    <m:r>
                      <m:rPr>
                        <m:sty m:val="p"/>
                      </m:rPr>
                      <w:rPr>
                        <w:rFonts w:hint="eastAsia" w:ascii="Cambria Math" w:hAnsi="Cambria Math"/>
                        <w:szCs w:val="21"/>
                      </w:rPr>
                      <m:t>0</m:t>
                    </m:r>
                    <m:ctrlPr>
                      <w:rPr>
                        <w:rFonts w:hint="eastAsia" w:ascii="Cambria Math" w:hAnsi="Cambria Math"/>
                        <w:bCs/>
                        <w:szCs w:val="21"/>
                      </w:rPr>
                    </m:ctrlPr>
                  </m:sup>
                </m:sSup>
                <m:ctrlPr>
                  <w:rPr>
                    <w:rFonts w:hint="eastAsia" w:ascii="Cambria Math" w:hAnsi="Cambria Math"/>
                    <w:bCs/>
                    <w:szCs w:val="21"/>
                  </w:rPr>
                </m:ctrlPr>
              </m:e>
            </m:func>
            <m:ctrlPr>
              <w:rPr>
                <w:rFonts w:hint="eastAsia" w:ascii="Cambria Math" w:hAnsi="Cambria Math"/>
                <w:bCs/>
                <w:szCs w:val="21"/>
              </w:rPr>
            </m:ctrlPr>
          </m:den>
        </m:f>
        <m:r>
          <m:rPr>
            <m:sty m:val="p"/>
          </m:rPr>
          <w:rPr>
            <w:rFonts w:hint="eastAsia" w:ascii="Cambria Math" w:hAnsi="Cambria Math"/>
            <w:szCs w:val="21"/>
          </w:rPr>
          <m:t>=3，</m:t>
        </m:r>
        <m:f>
          <m:fPr>
            <m:ctrlPr>
              <w:rPr>
                <w:rFonts w:hint="eastAsia" w:ascii="Cambria Math" w:hAnsi="Cambria Math"/>
                <w:bCs/>
                <w:szCs w:val="21"/>
              </w:rPr>
            </m:ctrlPr>
          </m:fPr>
          <m:num>
            <m:r>
              <m:rPr>
                <m:sty m:val="p"/>
              </m:rPr>
              <w:rPr>
                <w:rFonts w:hint="eastAsia" w:ascii="Cambria Math" w:hAnsi="Cambria Math"/>
                <w:szCs w:val="21"/>
              </w:rPr>
              <m:t>1</m:t>
            </m:r>
            <m:ctrlPr>
              <w:rPr>
                <w:rFonts w:hint="eastAsia" w:ascii="Cambria Math" w:hAnsi="Cambria Math"/>
                <w:bCs/>
                <w:szCs w:val="21"/>
              </w:rPr>
            </m:ctrlPr>
          </m:num>
          <m:den>
            <m:func>
              <m:funcPr>
                <m:ctrlPr>
                  <w:rPr>
                    <w:rFonts w:hint="eastAsia" w:ascii="Cambria Math" w:hAnsi="Cambria Math"/>
                    <w:bCs/>
                    <w:szCs w:val="21"/>
                  </w:rPr>
                </m:ctrlPr>
              </m:funcPr>
              <m:fName>
                <m:r>
                  <m:rPr>
                    <m:sty m:val="p"/>
                  </m:rPr>
                  <w:rPr>
                    <w:rFonts w:hint="eastAsia" w:ascii="Cambria Math" w:hAnsi="Cambria Math"/>
                    <w:szCs w:val="21"/>
                  </w:rPr>
                  <m:t>sin</m:t>
                </m:r>
                <m:ctrlPr>
                  <w:rPr>
                    <w:rFonts w:hint="eastAsia" w:ascii="Cambria Math" w:hAnsi="Cambria Math"/>
                    <w:bCs/>
                    <w:szCs w:val="21"/>
                  </w:rPr>
                </m:ctrlPr>
              </m:fName>
              <m:e>
                <m:sSup>
                  <m:sSupPr>
                    <m:ctrlPr>
                      <w:rPr>
                        <w:rFonts w:hint="eastAsia" w:ascii="Cambria Math" w:hAnsi="Cambria Math"/>
                        <w:bCs/>
                        <w:szCs w:val="21"/>
                      </w:rPr>
                    </m:ctrlPr>
                  </m:sSupPr>
                  <m:e>
                    <m:r>
                      <m:rPr>
                        <m:sty m:val="p"/>
                      </m:rPr>
                      <w:rPr>
                        <w:rFonts w:hint="eastAsia" w:ascii="Cambria Math" w:hAnsi="Cambria Math"/>
                        <w:szCs w:val="21"/>
                      </w:rPr>
                      <m:t>30</m:t>
                    </m:r>
                    <m:ctrlPr>
                      <w:rPr>
                        <w:rFonts w:hint="eastAsia" w:ascii="Cambria Math" w:hAnsi="Cambria Math"/>
                        <w:bCs/>
                        <w:szCs w:val="21"/>
                      </w:rPr>
                    </m:ctrlPr>
                  </m:e>
                  <m:sup>
                    <m:r>
                      <m:rPr>
                        <m:sty m:val="p"/>
                      </m:rPr>
                      <w:rPr>
                        <w:rFonts w:hint="eastAsia" w:ascii="Cambria Math" w:hAnsi="Cambria Math"/>
                        <w:szCs w:val="21"/>
                      </w:rPr>
                      <m:t>0</m:t>
                    </m:r>
                    <m:ctrlPr>
                      <w:rPr>
                        <w:rFonts w:hint="eastAsia" w:ascii="Cambria Math" w:hAnsi="Cambria Math"/>
                        <w:bCs/>
                        <w:szCs w:val="21"/>
                      </w:rPr>
                    </m:ctrlPr>
                  </m:sup>
                </m:sSup>
                <m:ctrlPr>
                  <w:rPr>
                    <w:rFonts w:hint="eastAsia" w:ascii="Cambria Math" w:hAnsi="Cambria Math"/>
                    <w:bCs/>
                    <w:szCs w:val="21"/>
                  </w:rPr>
                </m:ctrlPr>
              </m:e>
            </m:func>
            <m:ctrlPr>
              <w:rPr>
                <w:rFonts w:hint="eastAsia" w:ascii="Cambria Math" w:hAnsi="Cambria Math"/>
                <w:bCs/>
                <w:szCs w:val="21"/>
              </w:rPr>
            </m:ctrlPr>
          </m:den>
        </m:f>
        <m:r>
          <m:rPr>
            <m:sty m:val="p"/>
          </m:rPr>
          <w:rPr>
            <w:rFonts w:hint="eastAsia" w:ascii="Cambria Math" w:hAnsi="Cambria Math"/>
            <w:szCs w:val="21"/>
          </w:rPr>
          <m:t>=2</m:t>
        </m:r>
      </m:oMath>
      <w:r>
        <w:rPr>
          <w:rFonts w:hint="eastAsia"/>
          <w:bCs/>
          <w:szCs w:val="21"/>
        </w:rPr>
        <w:t>。</w:t>
      </w:r>
    </w:p>
    <w:p>
      <w:pPr>
        <w:numPr>
          <w:ilvl w:val="255"/>
          <w:numId w:val="0"/>
        </w:numPr>
        <w:spacing w:line="312" w:lineRule="auto"/>
        <w:ind w:firstLine="420"/>
        <w:rPr>
          <w:bCs/>
          <w:szCs w:val="21"/>
        </w:rPr>
      </w:pPr>
      <w:r>
        <w:rPr>
          <w:rFonts w:hint="eastAsia"/>
          <w:bCs/>
          <w:szCs w:val="21"/>
        </w:rPr>
        <w:t>在</w:t>
      </w:r>
      <m:oMath>
        <m:r>
          <m:rPr>
            <m:sty m:val="p"/>
          </m:rPr>
          <w:rPr>
            <w:rFonts w:hint="eastAsia" w:ascii="Cambria Math" w:hAnsi="Cambria Math"/>
            <w:szCs w:val="21"/>
          </w:rPr>
          <m:t>β</m:t>
        </m:r>
      </m:oMath>
      <w:r>
        <w:rPr>
          <w:rFonts w:hint="eastAsia"/>
          <w:bCs/>
          <w:szCs w:val="21"/>
        </w:rPr>
        <w:t>角度为11</w:t>
      </w:r>
      <w:r>
        <w:rPr>
          <w:rFonts w:hint="eastAsia"/>
          <w:bCs/>
          <w:szCs w:val="21"/>
          <w:vertAlign w:val="superscript"/>
        </w:rPr>
        <w:t>o</w:t>
      </w:r>
      <w:r>
        <w:rPr>
          <w:rFonts w:hint="eastAsia"/>
          <w:bCs/>
          <w:szCs w:val="21"/>
        </w:rPr>
        <w:t>、20</w:t>
      </w:r>
      <w:r>
        <w:rPr>
          <w:rFonts w:hint="eastAsia"/>
          <w:bCs/>
          <w:szCs w:val="21"/>
          <w:vertAlign w:val="superscript"/>
        </w:rPr>
        <w:t>o</w:t>
      </w:r>
      <w:r>
        <w:rPr>
          <w:rFonts w:hint="eastAsia"/>
          <w:bCs/>
          <w:szCs w:val="21"/>
        </w:rPr>
        <w:t>、30</w:t>
      </w:r>
      <w:r>
        <w:rPr>
          <w:rFonts w:hint="eastAsia"/>
          <w:bCs/>
          <w:szCs w:val="21"/>
          <w:vertAlign w:val="superscript"/>
        </w:rPr>
        <w:t>o</w:t>
      </w:r>
      <w:r>
        <w:rPr>
          <w:rFonts w:hint="eastAsia"/>
          <w:bCs/>
          <w:szCs w:val="21"/>
        </w:rPr>
        <w:t>，即</w:t>
      </w:r>
      <m:oMath>
        <m:r>
          <m:rPr>
            <m:sty m:val="p"/>
          </m:rPr>
          <w:rPr>
            <w:rFonts w:hint="eastAsia" w:ascii="Cambria Math" w:hAnsi="Cambria Math"/>
            <w:szCs w:val="21"/>
          </w:rPr>
          <m:t>x≈</m:t>
        </m:r>
        <m:f>
          <m:fPr>
            <m:ctrlPr>
              <w:rPr>
                <w:rFonts w:hint="eastAsia" w:ascii="Cambria Math" w:hAnsi="Cambria Math"/>
                <w:bCs/>
                <w:szCs w:val="21"/>
              </w:rPr>
            </m:ctrlPr>
          </m:fPr>
          <m:num>
            <m:r>
              <m:rPr>
                <m:sty m:val="p"/>
              </m:rPr>
              <w:rPr>
                <w:rFonts w:hint="eastAsia" w:ascii="Cambria Math" w:hAnsi="Cambria Math"/>
                <w:szCs w:val="21"/>
              </w:rPr>
              <m:t>1</m:t>
            </m:r>
            <m:ctrlPr>
              <w:rPr>
                <w:rFonts w:hint="eastAsia" w:ascii="Cambria Math" w:hAnsi="Cambria Math"/>
                <w:bCs/>
                <w:szCs w:val="21"/>
              </w:rPr>
            </m:ctrlPr>
          </m:num>
          <m:den>
            <m:r>
              <m:rPr>
                <m:sty m:val="p"/>
              </m:rPr>
              <w:rPr>
                <w:rFonts w:hint="eastAsia" w:ascii="Cambria Math" w:hAnsi="Cambria Math"/>
                <w:szCs w:val="21"/>
              </w:rPr>
              <m:t>3</m:t>
            </m:r>
            <m:ctrlPr>
              <w:rPr>
                <w:rFonts w:hint="eastAsia" w:ascii="Cambria Math" w:hAnsi="Cambria Math"/>
                <w:bCs/>
                <w:szCs w:val="21"/>
              </w:rPr>
            </m:ctrlPr>
          </m:den>
        </m:f>
        <m:r>
          <m:rPr>
            <m:sty m:val="p"/>
          </m:rPr>
          <w:rPr>
            <w:rFonts w:hint="eastAsia" w:ascii="Cambria Math" w:hAnsi="Cambria Math"/>
            <w:szCs w:val="21"/>
          </w:rPr>
          <m:t>R，x≈</m:t>
        </m:r>
        <m:f>
          <m:fPr>
            <m:ctrlPr>
              <w:rPr>
                <w:rFonts w:hint="eastAsia" w:ascii="Cambria Math" w:hAnsi="Cambria Math"/>
                <w:bCs/>
                <w:szCs w:val="21"/>
              </w:rPr>
            </m:ctrlPr>
          </m:fPr>
          <m:num>
            <m:r>
              <m:rPr>
                <m:sty m:val="p"/>
              </m:rPr>
              <w:rPr>
                <w:rFonts w:hint="eastAsia" w:ascii="Cambria Math" w:hAnsi="Cambria Math"/>
                <w:szCs w:val="21"/>
              </w:rPr>
              <m:t>2</m:t>
            </m:r>
            <m:ctrlPr>
              <w:rPr>
                <w:rFonts w:hint="eastAsia" w:ascii="Cambria Math" w:hAnsi="Cambria Math"/>
                <w:bCs/>
                <w:szCs w:val="21"/>
              </w:rPr>
            </m:ctrlPr>
          </m:num>
          <m:den>
            <m:r>
              <m:rPr>
                <m:sty m:val="p"/>
              </m:rPr>
              <w:rPr>
                <w:rFonts w:hint="eastAsia" w:ascii="Cambria Math" w:hAnsi="Cambria Math"/>
                <w:szCs w:val="21"/>
              </w:rPr>
              <m:t>3</m:t>
            </m:r>
            <m:ctrlPr>
              <w:rPr>
                <w:rFonts w:hint="eastAsia" w:ascii="Cambria Math" w:hAnsi="Cambria Math"/>
                <w:bCs/>
                <w:szCs w:val="21"/>
              </w:rPr>
            </m:ctrlPr>
          </m:den>
        </m:f>
        <m:r>
          <m:rPr>
            <m:sty m:val="p"/>
          </m:rPr>
          <w:rPr>
            <w:rFonts w:hint="eastAsia" w:ascii="Cambria Math" w:hAnsi="Cambria Math"/>
            <w:szCs w:val="21"/>
          </w:rPr>
          <m:t>R，x≈R</m:t>
        </m:r>
      </m:oMath>
      <w:r>
        <w:rPr>
          <w:rFonts w:hint="eastAsia"/>
          <w:bCs/>
          <w:szCs w:val="21"/>
        </w:rPr>
        <w:t>，第一圈6个邻区的投影距离与服务小区的投影距离在3个位置的倍数关系如公式12所示，其中0.5的阶乘采用伽玛gamma函数展开，</w:t>
      </w:r>
      <m:oMath>
        <m:r>
          <m:rPr>
            <m:sty m:val="p"/>
          </m:rPr>
          <w:rPr>
            <w:rFonts w:hint="eastAsia" w:ascii="Cambria Math" w:hAnsi="Cambria Math"/>
            <w:szCs w:val="21"/>
          </w:rPr>
          <m:t>Γ(x+1)=x∗Γ(x)，Γ(0.5)=√π</m:t>
        </m:r>
      </m:oMath>
      <w:r>
        <w:rPr>
          <w:rFonts w:hint="eastAsia"/>
          <w:bCs/>
          <w:szCs w:val="21"/>
        </w:rPr>
        <w:t>[24]：</w:t>
      </w:r>
    </w:p>
    <w:p>
      <w:pPr>
        <w:spacing w:line="312" w:lineRule="auto"/>
        <w:ind w:firstLine="0" w:firstLineChars="0"/>
        <w:jc w:val="center"/>
      </w:pPr>
      <m:oMath>
        <m:d>
          <m:dPr>
            <m:begChr m:val="{"/>
            <m:endChr m:val="}"/>
            <m:ctrlPr>
              <w:rPr>
                <w:rFonts w:ascii="Cambria Math" w:hAnsi="Cambria Math"/>
                <w:i/>
              </w:rPr>
            </m:ctrlPr>
          </m:dPr>
          <m:e>
            <m:eqArr>
              <m:eqArrPr>
                <m:ctrlPr>
                  <w:rPr>
                    <w:rFonts w:ascii="Cambria Math" w:hAnsi="Cambria Math"/>
                    <w:i/>
                    <w:szCs w:val="21"/>
                  </w:rPr>
                </m:ctrlPr>
              </m:eqArrPr>
              <m:e>
                <m:r>
                  <m:rPr/>
                  <w:rPr>
                    <w:rFonts w:hint="eastAsia" w:ascii="Cambria Math" w:hAnsi="Cambria Math"/>
                    <w:szCs w:val="21"/>
                  </w:rPr>
                  <m:t>5，</m:t>
                </m:r>
                <m:ctrlPr>
                  <w:rPr>
                    <w:rFonts w:ascii="Cambria Math" w:hAnsi="Cambria Math"/>
                    <w:i/>
                    <w:szCs w:val="21"/>
                  </w:rPr>
                </m:ctrlPr>
              </m:e>
              <m:e>
                <m:r>
                  <m:rPr/>
                  <w:rPr>
                    <w:rFonts w:hint="eastAsia" w:ascii="Cambria Math" w:hAnsi="Cambria Math"/>
                    <w:szCs w:val="21"/>
                  </w:rPr>
                  <m:t>4，</m:t>
                </m:r>
                <m:ctrlPr>
                  <w:rPr>
                    <w:rFonts w:ascii="Cambria Math" w:hAnsi="Cambria Math"/>
                    <w:i/>
                    <w:szCs w:val="21"/>
                  </w:rPr>
                </m:ctrlPr>
              </m:e>
              <m:e>
                <m:r>
                  <m:rPr/>
                  <w:rPr>
                    <w:rFonts w:hint="eastAsia" w:ascii="Cambria Math" w:hAnsi="Cambria Math"/>
                    <w:szCs w:val="21"/>
                  </w:rPr>
                  <m:t>1，</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5，</m:t>
                </m:r>
                <m:ctrlPr>
                  <w:rPr>
                    <w:rFonts w:ascii="Cambria Math" w:hAnsi="Cambria Math"/>
                    <w:i/>
                    <w:szCs w:val="21"/>
                  </w:rPr>
                </m:ctrlPr>
              </m:e>
              <m:e>
                <m:r>
                  <m:rPr/>
                  <w:rPr>
                    <w:rFonts w:hint="eastAsia" w:ascii="Cambria Math" w:hAnsi="Cambria Math"/>
                    <w:szCs w:val="21"/>
                  </w:rPr>
                  <m:t>3，</m:t>
                </m:r>
                <m:ctrlPr>
                  <w:rPr>
                    <w:rFonts w:ascii="Cambria Math" w:hAnsi="Cambria Math"/>
                    <w:i/>
                    <w:szCs w:val="21"/>
                  </w:rPr>
                </m:ctrlPr>
              </m:e>
              <m:e>
                <m:r>
                  <m:rPr/>
                  <w:rPr>
                    <w:rFonts w:hint="eastAsia" w:ascii="Cambria Math" w:hAnsi="Cambria Math"/>
                    <w:szCs w:val="21"/>
                  </w:rPr>
                  <m:t>2，</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7.5，</m:t>
                </m:r>
                <m:ctrlPr>
                  <w:rPr>
                    <w:rFonts w:ascii="Cambria Math" w:hAnsi="Cambria Math"/>
                    <w:i/>
                    <w:szCs w:val="21"/>
                  </w:rPr>
                </m:ctrlPr>
              </m:e>
              <m:e>
                <m:r>
                  <m:rPr/>
                  <w:rPr>
                    <w:rFonts w:hint="eastAsia" w:ascii="Cambria Math" w:hAnsi="Cambria Math"/>
                    <w:szCs w:val="21"/>
                  </w:rPr>
                  <m:t>4.5，</m:t>
                </m:r>
                <m:ctrlPr>
                  <w:rPr>
                    <w:rFonts w:ascii="Cambria Math" w:hAnsi="Cambria Math"/>
                    <w:i/>
                    <w:szCs w:val="21"/>
                  </w:rPr>
                </m:ctrlPr>
              </m:e>
              <m:e>
                <m:r>
                  <m:rPr/>
                  <w:rPr>
                    <w:rFonts w:hint="eastAsia" w:ascii="Cambria Math" w:hAnsi="Cambria Math"/>
                    <w:szCs w:val="21"/>
                  </w:rPr>
                  <m:t>2.5，</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7.5，</m:t>
                </m:r>
                <m:ctrlPr>
                  <w:rPr>
                    <w:rFonts w:ascii="Cambria Math" w:hAnsi="Cambria Math"/>
                    <w:i/>
                    <w:szCs w:val="21"/>
                  </w:rPr>
                </m:ctrlPr>
              </m:e>
              <m:e>
                <m:r>
                  <m:rPr/>
                  <w:rPr>
                    <w:rFonts w:hint="eastAsia" w:ascii="Cambria Math" w:hAnsi="Cambria Math"/>
                    <w:szCs w:val="21"/>
                  </w:rPr>
                  <m:t>4.5，</m:t>
                </m:r>
                <m:ctrlPr>
                  <w:rPr>
                    <w:rFonts w:ascii="Cambria Math" w:hAnsi="Cambria Math"/>
                    <w:i/>
                    <w:szCs w:val="21"/>
                  </w:rPr>
                </m:ctrlPr>
              </m:e>
              <m:e>
                <m:r>
                  <m:rPr/>
                  <w:rPr>
                    <w:rFonts w:hint="eastAsia" w:ascii="Cambria Math" w:hAnsi="Cambria Math"/>
                    <w:szCs w:val="21"/>
                  </w:rPr>
                  <m:t>2.5，</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5，</m:t>
                </m:r>
                <m:ctrlPr>
                  <w:rPr>
                    <w:rFonts w:ascii="Cambria Math" w:hAnsi="Cambria Math"/>
                    <w:i/>
                    <w:szCs w:val="21"/>
                  </w:rPr>
                </m:ctrlPr>
              </m:e>
              <m:e>
                <m:r>
                  <m:rPr/>
                  <w:rPr>
                    <w:rFonts w:hint="eastAsia" w:ascii="Cambria Math" w:hAnsi="Cambria Math"/>
                    <w:szCs w:val="21"/>
                  </w:rPr>
                  <m:t>3，</m:t>
                </m:r>
                <m:ctrlPr>
                  <w:rPr>
                    <w:rFonts w:ascii="Cambria Math" w:hAnsi="Cambria Math"/>
                    <w:i/>
                    <w:szCs w:val="21"/>
                  </w:rPr>
                </m:ctrlPr>
              </m:e>
              <m:e>
                <m:r>
                  <m:rPr/>
                  <w:rPr>
                    <w:rFonts w:hint="eastAsia" w:ascii="Cambria Math" w:hAnsi="Cambria Math"/>
                    <w:szCs w:val="21"/>
                  </w:rPr>
                  <m:t>2，</m:t>
                </m:r>
                <m:ctrlPr>
                  <w:rPr>
                    <w:rFonts w:ascii="Cambria Math" w:hAnsi="Cambria Math"/>
                    <w:i/>
                    <w:szCs w:val="21"/>
                  </w:rPr>
                </m:ctrlPr>
              </m:e>
            </m:eqArr>
            <m:eqArr>
              <m:eqArrPr>
                <m:ctrlPr>
                  <w:rPr>
                    <w:rFonts w:ascii="Cambria Math" w:hAnsi="Cambria Math"/>
                    <w:i/>
                    <w:szCs w:val="21"/>
                  </w:rPr>
                </m:ctrlPr>
              </m:eqArrPr>
              <m:e>
                <m:r>
                  <m:rPr/>
                  <w:rPr>
                    <w:rFonts w:hint="eastAsia" w:ascii="Cambria Math" w:hAnsi="Cambria Math"/>
                    <w:szCs w:val="21"/>
                  </w:rPr>
                  <m:t>5，</m:t>
                </m:r>
                <m:ctrlPr>
                  <w:rPr>
                    <w:rFonts w:ascii="Cambria Math" w:hAnsi="Cambria Math"/>
                    <w:i/>
                    <w:szCs w:val="21"/>
                  </w:rPr>
                </m:ctrlPr>
              </m:e>
              <m:e>
                <m:r>
                  <m:rPr/>
                  <w:rPr>
                    <w:rFonts w:hint="eastAsia" w:ascii="Cambria Math" w:hAnsi="Cambria Math"/>
                    <w:szCs w:val="21"/>
                  </w:rPr>
                  <m:t>4，</m:t>
                </m:r>
                <m:ctrlPr>
                  <w:rPr>
                    <w:rFonts w:ascii="Cambria Math" w:hAnsi="Cambria Math"/>
                    <w:i/>
                    <w:szCs w:val="21"/>
                  </w:rPr>
                </m:ctrlPr>
              </m:e>
              <m:e>
                <m:r>
                  <m:rPr/>
                  <w:rPr>
                    <w:rFonts w:hint="eastAsia" w:ascii="Cambria Math" w:hAnsi="Cambria Math"/>
                    <w:szCs w:val="21"/>
                  </w:rPr>
                  <m:t>1，</m:t>
                </m:r>
                <m:ctrlPr>
                  <w:rPr>
                    <w:rFonts w:ascii="Cambria Math" w:hAnsi="Cambria Math"/>
                    <w:i/>
                    <w:szCs w:val="21"/>
                  </w:rPr>
                </m:ctrlPr>
              </m:e>
            </m:eqArr>
            <m:ctrlPr>
              <w:rPr>
                <w:rFonts w:ascii="Cambria Math" w:hAnsi="Cambria Math"/>
                <w:i/>
              </w:rPr>
            </m:ctrlPr>
          </m:e>
        </m:d>
      </m:oMath>
      <w:r>
        <w:rPr>
          <w:rFonts w:hint="eastAsia" w:hAnsi="Cambria Math"/>
        </w:rPr>
        <w:t>（公式12）</w:t>
      </w:r>
    </w:p>
    <w:p>
      <w:pPr>
        <w:ind w:firstLine="0" w:firstLineChars="0"/>
        <w:jc w:val="center"/>
      </w:pPr>
      <w:r>
        <w:drawing>
          <wp:inline distT="0" distB="0" distL="114300" distR="114300">
            <wp:extent cx="1692275" cy="1596390"/>
            <wp:effectExtent l="0" t="0" r="3175" b="381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23"/>
                    <a:stretch>
                      <a:fillRect/>
                    </a:stretch>
                  </pic:blipFill>
                  <pic:spPr>
                    <a:xfrm>
                      <a:off x="0" y="0"/>
                      <a:ext cx="1692275" cy="1596390"/>
                    </a:xfrm>
                    <a:prstGeom prst="rect">
                      <a:avLst/>
                    </a:prstGeom>
                    <a:noFill/>
                    <a:ln>
                      <a:noFill/>
                    </a:ln>
                  </pic:spPr>
                </pic:pic>
              </a:graphicData>
            </a:graphic>
          </wp:inline>
        </w:drawing>
      </w:r>
      <w:r>
        <w:drawing>
          <wp:inline distT="0" distB="0" distL="114300" distR="114300">
            <wp:extent cx="1703705" cy="1496695"/>
            <wp:effectExtent l="0" t="0" r="1270" b="825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24"/>
                    <a:stretch>
                      <a:fillRect/>
                    </a:stretch>
                  </pic:blipFill>
                  <pic:spPr>
                    <a:xfrm>
                      <a:off x="0" y="0"/>
                      <a:ext cx="1703705" cy="1496695"/>
                    </a:xfrm>
                    <a:prstGeom prst="rect">
                      <a:avLst/>
                    </a:prstGeom>
                    <a:noFill/>
                    <a:ln>
                      <a:noFill/>
                    </a:ln>
                  </pic:spPr>
                </pic:pic>
              </a:graphicData>
            </a:graphic>
          </wp:inline>
        </w:drawing>
      </w:r>
    </w:p>
    <w:p>
      <w:pPr>
        <w:spacing w:line="312" w:lineRule="auto"/>
        <w:ind w:firstLine="360"/>
        <w:jc w:val="center"/>
      </w:pPr>
      <w:r>
        <w:rPr>
          <w:rFonts w:hint="eastAsia"/>
          <w:sz w:val="18"/>
          <w:szCs w:val="18"/>
        </w:rPr>
        <w:t>图</w:t>
      </w:r>
      <w:ins w:id="928" w:author="cmcc" w:date="2024-02-01T11:12:20Z">
        <w:r>
          <w:rPr>
            <w:rFonts w:hint="eastAsia"/>
            <w:sz w:val="18"/>
            <w:szCs w:val="18"/>
            <w:lang w:val="en-US" w:eastAsia="zh-CN"/>
          </w:rPr>
          <w:t>8</w:t>
        </w:r>
      </w:ins>
      <w:del w:id="929" w:author="cmcc" w:date="2024-02-01T10:48:15Z">
        <w:r>
          <w:rPr>
            <w:rFonts w:hint="eastAsia"/>
            <w:sz w:val="18"/>
            <w:szCs w:val="18"/>
          </w:rPr>
          <w:delText>7</w:delText>
        </w:r>
      </w:del>
      <w:r>
        <w:rPr>
          <w:rFonts w:hint="eastAsia"/>
          <w:sz w:val="18"/>
          <w:szCs w:val="18"/>
        </w:rPr>
        <w:t xml:space="preserve">：（a） </w:t>
      </w:r>
      <w:r>
        <w:rPr>
          <w:rFonts w:hint="eastAsia"/>
          <w:bCs/>
          <w:sz w:val="18"/>
          <w:szCs w:val="18"/>
        </w:rPr>
        <w:t>沿小区中心连接抽样        （b）沿小区顶点连接线抽样</w:t>
      </w:r>
    </w:p>
    <w:p>
      <w:pPr>
        <w:numPr>
          <w:ilvl w:val="255"/>
          <w:numId w:val="0"/>
        </w:numPr>
        <w:spacing w:line="312" w:lineRule="auto"/>
        <w:ind w:firstLine="420"/>
        <w:rPr>
          <w:bCs/>
          <w:szCs w:val="21"/>
        </w:rPr>
      </w:pPr>
      <w:r>
        <w:rPr>
          <w:rFonts w:hint="eastAsia"/>
          <w:bCs/>
          <w:szCs w:val="21"/>
        </w:rPr>
        <w:t>图</w:t>
      </w:r>
      <w:ins w:id="930" w:author="cmcc" w:date="2024-02-01T11:12:23Z">
        <w:r>
          <w:rPr>
            <w:rFonts w:hint="eastAsia"/>
            <w:bCs/>
            <w:szCs w:val="21"/>
            <w:lang w:val="en-US" w:eastAsia="zh-CN"/>
          </w:rPr>
          <w:t>8</w:t>
        </w:r>
      </w:ins>
      <w:del w:id="931" w:author="cmcc" w:date="2024-02-01T10:48:19Z">
        <w:r>
          <w:rPr>
            <w:rFonts w:hint="eastAsia"/>
            <w:bCs/>
            <w:szCs w:val="21"/>
          </w:rPr>
          <w:delText>7</w:delText>
        </w:r>
      </w:del>
      <w:r>
        <w:rPr>
          <w:rFonts w:hint="eastAsia"/>
          <w:bCs/>
          <w:szCs w:val="21"/>
        </w:rPr>
        <w:t>（a）中，</w:t>
      </w:r>
      <m:oMath>
        <m:r>
          <m:rPr>
            <m:sty m:val="p"/>
          </m:rPr>
          <w:rPr>
            <w:rFonts w:hint="eastAsia" w:ascii="Cambria Math" w:hAnsi="Cambria Math"/>
            <w:szCs w:val="21"/>
          </w:rPr>
          <m:t>|</m:t>
        </m:r>
        <m:r>
          <m:rPr>
            <m:sty m:val="p"/>
          </m:rPr>
          <w:rPr>
            <w:rFonts w:ascii="Cambria Math" w:hAnsi="Cambria Math"/>
            <w:szCs w:val="21"/>
          </w:rPr>
          <m:t>AB</m:t>
        </m:r>
        <m:r>
          <m:rPr>
            <m:sty m:val="p"/>
          </m:rPr>
          <w:rPr>
            <w:rFonts w:hint="eastAsia" w:ascii="Cambria Math" w:hAnsi="Cambria Math"/>
            <w:szCs w:val="21"/>
          </w:rPr>
          <m:t>|=</m:t>
        </m:r>
        <m:r>
          <m:rPr>
            <m:sty m:val="p"/>
          </m:rPr>
          <w:rPr>
            <w:rFonts w:ascii="Cambria Math" w:hAnsi="Cambria Math"/>
            <w:szCs w:val="21"/>
          </w:rPr>
          <m:t>y1</m:t>
        </m:r>
        <m:r>
          <m:rPr>
            <m:sty m:val="p"/>
          </m:rPr>
          <w:rPr>
            <w:rFonts w:hint="eastAsia" w:ascii="Cambria Math" w:hAnsi="Cambria Math"/>
            <w:szCs w:val="21"/>
          </w:rPr>
          <m:t>，|</m:t>
        </m:r>
        <m:r>
          <m:rPr>
            <m:sty m:val="p"/>
          </m:rPr>
          <w:rPr>
            <w:rFonts w:ascii="Cambria Math" w:hAnsi="Cambria Math"/>
            <w:szCs w:val="21"/>
          </w:rPr>
          <m:t>CB</m:t>
        </m:r>
        <m:r>
          <m:rPr>
            <m:sty m:val="p"/>
          </m:rPr>
          <w:rPr>
            <w:rFonts w:hint="eastAsia" w:ascii="Cambria Math" w:hAnsi="Cambria Math"/>
            <w:szCs w:val="21"/>
          </w:rPr>
          <m:t>|=</m:t>
        </m:r>
        <m:r>
          <m:rPr>
            <m:sty m:val="p"/>
          </m:rPr>
          <w:rPr>
            <w:rFonts w:ascii="Cambria Math" w:hAnsi="Cambria Math"/>
            <w:szCs w:val="21"/>
          </w:rPr>
          <m:t>y2,</m:t>
        </m:r>
        <m:r>
          <m:rPr>
            <m:sty m:val="p"/>
          </m:rPr>
          <w:rPr>
            <w:rFonts w:hint="eastAsia" w:ascii="Cambria Math" w:hAnsi="Cambria Math"/>
            <w:szCs w:val="21"/>
          </w:rPr>
          <m:t>|</m:t>
        </m:r>
        <m:r>
          <m:rPr>
            <m:sty m:val="p"/>
          </m:rPr>
          <w:rPr>
            <w:rFonts w:ascii="Cambria Math" w:hAnsi="Cambria Math"/>
            <w:szCs w:val="21"/>
          </w:rPr>
          <m:t>OB</m:t>
        </m:r>
        <m:r>
          <m:rPr>
            <m:sty m:val="p"/>
          </m:rPr>
          <w:rPr>
            <w:rFonts w:hint="eastAsia" w:ascii="Cambria Math" w:hAnsi="Cambria Math"/>
            <w:szCs w:val="21"/>
          </w:rPr>
          <m:t>|=x，</m:t>
        </m:r>
      </m:oMath>
      <w:r>
        <w:rPr>
          <w:rFonts w:hint="eastAsia" w:hAnsi="Cambria Math"/>
          <w:szCs w:val="21"/>
        </w:rPr>
        <w:t>∠BOA=</w:t>
      </w:r>
      <m:oMath>
        <m:r>
          <m:rPr>
            <m:sty m:val="p"/>
          </m:rPr>
          <w:rPr>
            <w:rFonts w:ascii="Cambria Math" w:hAnsi="Cambria Math"/>
            <w:szCs w:val="21"/>
          </w:rPr>
          <m:t>α</m:t>
        </m:r>
      </m:oMath>
      <w:r>
        <w:rPr>
          <w:rFonts w:hint="eastAsia" w:hAnsi="Cambria Math"/>
          <w:bCs/>
          <w:szCs w:val="21"/>
        </w:rPr>
        <w:t>，</w:t>
      </w:r>
      <w:r>
        <w:rPr>
          <w:rFonts w:hint="eastAsia" w:hAnsi="Cambria Math"/>
          <w:szCs w:val="21"/>
        </w:rPr>
        <w:t>∠BAO=</w:t>
      </w:r>
      <m:oMath>
        <m:r>
          <m:rPr>
            <m:sty m:val="p"/>
          </m:rPr>
          <w:rPr>
            <w:rFonts w:ascii="Cambria Math" w:hAnsi="Cambria Math"/>
            <w:szCs w:val="21"/>
          </w:rPr>
          <m:t>β</m:t>
        </m:r>
      </m:oMath>
      <w:r>
        <w:rPr>
          <w:rFonts w:hint="eastAsia" w:hAnsi="Cambria Math"/>
          <w:szCs w:val="21"/>
        </w:rPr>
        <w:t>。</w:t>
      </w:r>
      <w:r>
        <w:rPr>
          <w:rFonts w:hint="eastAsia"/>
          <w:bCs/>
          <w:szCs w:val="21"/>
        </w:rPr>
        <w:t>图7（b）中，</w:t>
      </w:r>
      <m:oMath>
        <m:r>
          <m:rPr>
            <m:sty m:val="p"/>
          </m:rPr>
          <w:rPr>
            <w:rFonts w:hint="eastAsia" w:ascii="Cambria Math" w:hAnsi="Cambria Math"/>
            <w:szCs w:val="21"/>
          </w:rPr>
          <m:t>|</m:t>
        </m:r>
        <m:r>
          <m:rPr>
            <m:sty m:val="p"/>
          </m:rPr>
          <w:rPr>
            <w:rFonts w:ascii="Cambria Math" w:hAnsi="Cambria Math"/>
            <w:szCs w:val="21"/>
          </w:rPr>
          <m:t>AB</m:t>
        </m:r>
        <m:r>
          <m:rPr>
            <m:sty m:val="p"/>
          </m:rPr>
          <w:rPr>
            <w:rFonts w:hint="eastAsia" w:ascii="Cambria Math" w:hAnsi="Cambria Math"/>
            <w:szCs w:val="21"/>
          </w:rPr>
          <m:t>|=</m:t>
        </m:r>
        <m:r>
          <m:rPr>
            <m:sty m:val="p"/>
          </m:rPr>
          <w:rPr>
            <w:rFonts w:ascii="Cambria Math" w:hAnsi="Cambria Math"/>
            <w:szCs w:val="21"/>
          </w:rPr>
          <m:t>y1</m:t>
        </m:r>
        <m:r>
          <m:rPr>
            <m:sty m:val="p"/>
          </m:rPr>
          <w:rPr>
            <w:rFonts w:hint="eastAsia" w:ascii="Cambria Math" w:hAnsi="Cambria Math"/>
            <w:szCs w:val="21"/>
          </w:rPr>
          <m:t>，|</m:t>
        </m:r>
        <m:r>
          <m:rPr>
            <m:sty m:val="p"/>
          </m:rPr>
          <w:rPr>
            <w:rFonts w:ascii="Cambria Math" w:hAnsi="Cambria Math"/>
            <w:szCs w:val="21"/>
          </w:rPr>
          <m:t>CB</m:t>
        </m:r>
        <m:r>
          <m:rPr>
            <m:sty m:val="p"/>
          </m:rPr>
          <w:rPr>
            <w:rFonts w:hint="eastAsia" w:ascii="Cambria Math" w:hAnsi="Cambria Math"/>
            <w:szCs w:val="21"/>
          </w:rPr>
          <m:t>|=</m:t>
        </m:r>
        <m:r>
          <m:rPr>
            <m:sty m:val="p"/>
          </m:rPr>
          <w:rPr>
            <w:rFonts w:ascii="Cambria Math" w:hAnsi="Cambria Math"/>
            <w:szCs w:val="21"/>
          </w:rPr>
          <m:t>y2,</m:t>
        </m:r>
        <m:r>
          <m:rPr>
            <m:sty m:val="p"/>
          </m:rPr>
          <w:rPr>
            <w:rFonts w:hint="eastAsia" w:ascii="Cambria Math" w:hAnsi="Cambria Math"/>
            <w:szCs w:val="21"/>
          </w:rPr>
          <m:t>|</m:t>
        </m:r>
        <m:r>
          <m:rPr>
            <m:sty m:val="p"/>
          </m:rPr>
          <w:rPr>
            <w:rFonts w:ascii="Cambria Math" w:hAnsi="Cambria Math"/>
            <w:szCs w:val="21"/>
          </w:rPr>
          <m:t>DB</m:t>
        </m:r>
        <m:r>
          <m:rPr>
            <m:sty m:val="p"/>
          </m:rPr>
          <w:rPr>
            <w:rFonts w:hint="eastAsia" w:ascii="Cambria Math" w:hAnsi="Cambria Math"/>
            <w:szCs w:val="21"/>
          </w:rPr>
          <m:t>|=</m:t>
        </m:r>
        <m:r>
          <m:rPr>
            <m:sty m:val="p"/>
          </m:rPr>
          <w:rPr>
            <w:rFonts w:ascii="Cambria Math" w:hAnsi="Cambria Math"/>
            <w:szCs w:val="21"/>
          </w:rPr>
          <m:t>y3,</m:t>
        </m:r>
        <m:r>
          <m:rPr>
            <m:sty m:val="p"/>
          </m:rPr>
          <w:rPr>
            <w:rFonts w:hint="eastAsia" w:ascii="Cambria Math" w:hAnsi="Cambria Math"/>
            <w:szCs w:val="21"/>
          </w:rPr>
          <m:t>|</m:t>
        </m:r>
        <m:r>
          <m:rPr>
            <m:sty m:val="p"/>
          </m:rPr>
          <w:rPr>
            <w:rFonts w:ascii="Cambria Math" w:hAnsi="Cambria Math"/>
            <w:szCs w:val="21"/>
          </w:rPr>
          <m:t>OB</m:t>
        </m:r>
        <m:r>
          <m:rPr>
            <m:sty m:val="p"/>
          </m:rPr>
          <w:rPr>
            <w:rFonts w:hint="eastAsia" w:ascii="Cambria Math" w:hAnsi="Cambria Math"/>
            <w:szCs w:val="21"/>
          </w:rPr>
          <m:t>|=x，</m:t>
        </m:r>
      </m:oMath>
      <w:r>
        <w:rPr>
          <w:rFonts w:hint="eastAsia" w:hAnsi="Cambria Math"/>
          <w:szCs w:val="21"/>
        </w:rPr>
        <w:t>∠BOA=</w:t>
      </w:r>
      <m:oMath>
        <m:r>
          <m:rPr>
            <m:sty m:val="p"/>
          </m:rPr>
          <w:rPr>
            <w:rFonts w:ascii="Cambria Math" w:hAnsi="Cambria Math"/>
            <w:szCs w:val="21"/>
          </w:rPr>
          <m:t>α</m:t>
        </m:r>
      </m:oMath>
      <w:r>
        <w:rPr>
          <w:rFonts w:hint="eastAsia" w:hAnsi="Cambria Math"/>
          <w:bCs/>
          <w:szCs w:val="21"/>
        </w:rPr>
        <w:t>，</w:t>
      </w:r>
      <w:r>
        <w:rPr>
          <w:rFonts w:hint="eastAsia" w:hAnsi="Cambria Math"/>
          <w:szCs w:val="21"/>
        </w:rPr>
        <w:t>∠BDO=</w:t>
      </w:r>
      <m:oMath>
        <m:r>
          <m:rPr>
            <m:sty m:val="p"/>
          </m:rPr>
          <w:rPr>
            <w:rFonts w:ascii="Cambria Math" w:hAnsi="Cambria Math"/>
            <w:szCs w:val="21"/>
          </w:rPr>
          <m:t>β</m:t>
        </m:r>
      </m:oMath>
      <w:r>
        <w:rPr>
          <w:rFonts w:hint="eastAsia" w:hAnsi="Cambria Math"/>
          <w:szCs w:val="21"/>
        </w:rPr>
        <w:t>。橙色点为基站位置，黄色点为用户位置。</w:t>
      </w:r>
    </w:p>
    <w:p>
      <w:pPr>
        <w:numPr>
          <w:ilvl w:val="255"/>
          <w:numId w:val="0"/>
        </w:numPr>
        <w:spacing w:line="312" w:lineRule="auto"/>
        <w:ind w:firstLine="420"/>
        <w:rPr>
          <w:del w:id="932" w:author="cmcc" w:date="2024-01-10T11:10:20Z"/>
          <w:bCs/>
          <w:szCs w:val="21"/>
        </w:rPr>
      </w:pPr>
      <w:del w:id="933" w:author="cmcc" w:date="2024-01-10T11:10:20Z">
        <w:r>
          <w:rPr>
            <w:rFonts w:hint="eastAsia"/>
            <w:bCs/>
            <w:szCs w:val="21"/>
          </w:rPr>
          <w:delText>满足用户到第一圈邻区投影距离是用户到服务小区投影距离的n倍关系的位置点如图8所示，位于中心线或顶点线的1/3、2/3处。</w:delText>
        </w:r>
      </w:del>
    </w:p>
    <w:p>
      <w:pPr>
        <w:ind w:firstLine="0" w:firstLineChars="0"/>
        <w:jc w:val="center"/>
        <w:rPr>
          <w:del w:id="934" w:author="cmcc" w:date="2024-01-10T11:10:20Z"/>
        </w:rPr>
      </w:pPr>
      <w:del w:id="935" w:author="cmcc" w:date="2024-01-10T11:10:20Z">
        <w:r>
          <w:rPr/>
          <w:drawing>
            <wp:inline distT="0" distB="0" distL="114300" distR="114300">
              <wp:extent cx="1734185" cy="1680845"/>
              <wp:effectExtent l="0" t="0" r="8890"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5"/>
                      <a:stretch>
                        <a:fillRect/>
                      </a:stretch>
                    </pic:blipFill>
                    <pic:spPr>
                      <a:xfrm>
                        <a:off x="0" y="0"/>
                        <a:ext cx="1734185" cy="1680845"/>
                      </a:xfrm>
                      <a:prstGeom prst="rect">
                        <a:avLst/>
                      </a:prstGeom>
                      <a:noFill/>
                      <a:ln>
                        <a:noFill/>
                      </a:ln>
                    </pic:spPr>
                  </pic:pic>
                </a:graphicData>
              </a:graphic>
            </wp:inline>
          </w:drawing>
        </w:r>
      </w:del>
    </w:p>
    <w:p>
      <w:pPr>
        <w:ind w:firstLine="0" w:firstLineChars="0"/>
        <w:jc w:val="center"/>
        <w:rPr>
          <w:del w:id="937" w:author="cmcc" w:date="2024-01-10T11:10:20Z"/>
          <w:sz w:val="18"/>
          <w:szCs w:val="18"/>
          <w:highlight w:val="yellow"/>
        </w:rPr>
      </w:pPr>
      <w:del w:id="938" w:author="cmcc" w:date="2024-01-10T11:10:20Z">
        <w:r>
          <w:rPr>
            <w:rFonts w:hint="eastAsia"/>
            <w:sz w:val="18"/>
            <w:szCs w:val="18"/>
            <w:highlight w:val="yellow"/>
          </w:rPr>
          <w:delText>图8：满足n倍关系的用户位置</w:delText>
        </w:r>
      </w:del>
    </w:p>
    <w:p>
      <w:pPr>
        <w:ind w:firstLine="420"/>
      </w:pPr>
    </w:p>
    <w:p>
      <w:pPr>
        <w:pStyle w:val="2"/>
        <w:numPr>
          <w:ilvl w:val="1"/>
          <w:numId w:val="4"/>
        </w:numPr>
        <w:spacing w:line="312" w:lineRule="auto"/>
        <w:rPr>
          <w:rFonts w:hint="eastAsia" w:ascii="Times New Roman" w:hAnsi="Times New Roman"/>
          <w:sz w:val="21"/>
          <w:szCs w:val="24"/>
        </w:rPr>
      </w:pPr>
      <w:del w:id="939" w:author="cmcc" w:date="2024-01-10T11:43:00Z">
        <w:r>
          <w:rPr>
            <w:rFonts w:hint="eastAsia" w:ascii="Times New Roman" w:hAnsi="Times New Roman"/>
            <w:sz w:val="21"/>
            <w:szCs w:val="24"/>
          </w:rPr>
          <w:delText xml:space="preserve"> </w:delText>
        </w:r>
      </w:del>
      <w:r>
        <w:rPr>
          <w:rFonts w:hint="eastAsia" w:ascii="Times New Roman" w:hAnsi="Times New Roman"/>
          <w:sz w:val="21"/>
          <w:szCs w:val="24"/>
        </w:rPr>
        <w:t>低空</w:t>
      </w:r>
      <w:ins w:id="940" w:author="陈蔚燕" w:date="2023-12-29T18:09:08Z">
        <w:r>
          <w:rPr>
            <w:rFonts w:hint="eastAsia" w:ascii="Times New Roman" w:hAnsi="Times New Roman"/>
            <w:sz w:val="21"/>
            <w:szCs w:val="24"/>
            <w:lang w:eastAsia="zh-CN"/>
          </w:rPr>
          <w:t>主服务</w:t>
        </w:r>
      </w:ins>
      <w:ins w:id="941" w:author="陈蔚燕" w:date="2023-12-29T18:09:11Z">
        <w:r>
          <w:rPr>
            <w:rFonts w:hint="eastAsia" w:ascii="Times New Roman" w:hAnsi="Times New Roman"/>
            <w:sz w:val="21"/>
            <w:szCs w:val="24"/>
            <w:lang w:eastAsia="zh-CN"/>
          </w:rPr>
          <w:t>及</w:t>
        </w:r>
      </w:ins>
      <w:ins w:id="942" w:author="陈蔚燕" w:date="2023-12-29T18:09:13Z">
        <w:r>
          <w:rPr>
            <w:rFonts w:hint="eastAsia" w:ascii="Times New Roman" w:hAnsi="Times New Roman"/>
            <w:sz w:val="21"/>
            <w:szCs w:val="24"/>
            <w:lang w:eastAsia="zh-CN"/>
          </w:rPr>
          <w:t>干扰</w:t>
        </w:r>
      </w:ins>
      <w:ins w:id="943" w:author="陈蔚燕" w:date="2023-12-29T18:09:14Z">
        <w:r>
          <w:rPr>
            <w:rFonts w:hint="eastAsia" w:ascii="Times New Roman" w:hAnsi="Times New Roman"/>
            <w:sz w:val="21"/>
            <w:szCs w:val="24"/>
            <w:lang w:eastAsia="zh-CN"/>
          </w:rPr>
          <w:t>小区</w:t>
        </w:r>
      </w:ins>
      <w:ins w:id="944" w:author="陈蔚燕" w:date="2023-12-29T18:09:24Z">
        <w:r>
          <w:rPr>
            <w:rFonts w:hint="eastAsia" w:ascii="Times New Roman" w:hAnsi="Times New Roman"/>
            <w:sz w:val="21"/>
            <w:szCs w:val="24"/>
            <w:lang w:eastAsia="zh-CN"/>
          </w:rPr>
          <w:t>分布</w:t>
        </w:r>
      </w:ins>
      <w:ins w:id="945" w:author="陈蔚燕" w:date="2023-12-29T18:09:25Z">
        <w:r>
          <w:rPr>
            <w:rFonts w:hint="eastAsia" w:ascii="Times New Roman" w:hAnsi="Times New Roman"/>
            <w:sz w:val="21"/>
            <w:szCs w:val="24"/>
            <w:lang w:eastAsia="zh-CN"/>
          </w:rPr>
          <w:t>预测</w:t>
        </w:r>
      </w:ins>
      <w:del w:id="946" w:author="陈蔚燕" w:date="2023-12-29T18:09:30Z">
        <w:r>
          <w:rPr>
            <w:rFonts w:hint="eastAsia" w:ascii="Times New Roman" w:hAnsi="Times New Roman"/>
            <w:sz w:val="21"/>
            <w:szCs w:val="24"/>
          </w:rPr>
          <w:delText>干扰模型中的邻区集合选择</w:delText>
        </w:r>
      </w:del>
    </w:p>
    <w:p>
      <w:pPr>
        <w:numPr>
          <w:ilvl w:val="255"/>
          <w:numId w:val="0"/>
          <w:ins w:id="948" w:author="cmcc" w:date=""/>
        </w:numPr>
        <w:spacing w:line="312" w:lineRule="auto"/>
        <w:ind w:firstLine="420"/>
        <w:rPr>
          <w:ins w:id="949" w:author="李新" w:date="2024-01-15T11:31:37Z"/>
          <w:rFonts w:hint="eastAsia"/>
          <w:b/>
          <w:bCs w:val="0"/>
          <w:szCs w:val="21"/>
          <w:highlight w:val="yellow"/>
          <w:lang w:val="en-US" w:eastAsia="zh-CN"/>
        </w:rPr>
        <w:pPrChange w:id="947" w:author="李新" w:date="2024-01-15T11:31:11Z">
          <w:pPr>
            <w:pStyle w:val="2"/>
          </w:pPr>
        </w:pPrChange>
      </w:pPr>
      <w:ins w:id="950" w:author="陈蔚燕" w:date="2024-01-16T22:48:06Z">
        <w:r>
          <w:rPr>
            <w:rFonts w:hint="eastAsia"/>
            <w:b/>
            <w:bCs w:val="0"/>
            <w:szCs w:val="21"/>
            <w:highlight w:val="yellow"/>
            <w:lang w:val="en-US" w:eastAsia="zh-CN"/>
          </w:rPr>
          <w:t>通过干扰预测模型可知，</w:t>
        </w:r>
      </w:ins>
      <w:ins w:id="951" w:author="陈蔚燕" w:date="2024-01-16T22:48:24Z">
        <w:r>
          <w:rPr>
            <w:rFonts w:hint="eastAsia"/>
            <w:b/>
            <w:bCs w:val="0"/>
            <w:szCs w:val="21"/>
            <w:highlight w:val="yellow"/>
            <w:lang w:val="en-US" w:eastAsia="zh-CN"/>
          </w:rPr>
          <w:t>求解</w:t>
        </w:r>
      </w:ins>
      <w:ins w:id="952" w:author="陈蔚燕" w:date="2024-01-16T22:48:06Z">
        <w:r>
          <w:rPr>
            <w:rFonts w:hint="eastAsia"/>
            <w:b/>
            <w:bCs w:val="0"/>
            <w:szCs w:val="21"/>
            <w:highlight w:val="yellow"/>
            <w:lang w:val="en-US" w:eastAsia="zh-CN"/>
          </w:rPr>
          <w:t>干扰</w:t>
        </w:r>
      </w:ins>
      <w:ins w:id="953" w:author="陈蔚燕" w:date="2024-01-16T22:48:10Z">
        <w:r>
          <w:rPr>
            <w:rFonts w:hint="eastAsia"/>
            <w:b/>
            <w:bCs w:val="0"/>
            <w:szCs w:val="21"/>
            <w:highlight w:val="yellow"/>
            <w:lang w:val="en-US" w:eastAsia="zh-CN"/>
          </w:rPr>
          <w:t>量</w:t>
        </w:r>
      </w:ins>
      <w:ins w:id="954" w:author="陈蔚燕" w:date="2024-01-16T22:48:38Z">
        <w:r>
          <w:rPr>
            <w:rFonts w:hint="eastAsia"/>
            <w:b/>
            <w:bCs w:val="0"/>
            <w:szCs w:val="21"/>
            <w:highlight w:val="yellow"/>
            <w:lang w:val="en-US" w:eastAsia="zh-CN"/>
          </w:rPr>
          <w:t>的</w:t>
        </w:r>
      </w:ins>
      <w:ins w:id="955" w:author="陈蔚燕" w:date="2024-01-16T22:48:39Z">
        <w:r>
          <w:rPr>
            <w:rFonts w:hint="eastAsia"/>
            <w:b/>
            <w:bCs w:val="0"/>
            <w:szCs w:val="21"/>
            <w:highlight w:val="yellow"/>
            <w:lang w:val="en-US" w:eastAsia="zh-CN"/>
          </w:rPr>
          <w:t>前提</w:t>
        </w:r>
      </w:ins>
      <w:ins w:id="956" w:author="陈蔚燕" w:date="2024-01-16T22:48:40Z">
        <w:r>
          <w:rPr>
            <w:rFonts w:hint="eastAsia"/>
            <w:b/>
            <w:bCs w:val="0"/>
            <w:szCs w:val="21"/>
            <w:highlight w:val="yellow"/>
            <w:lang w:val="en-US" w:eastAsia="zh-CN"/>
          </w:rPr>
          <w:t>条件</w:t>
        </w:r>
      </w:ins>
      <w:ins w:id="957" w:author="陈蔚燕" w:date="2024-01-16T22:48:41Z">
        <w:r>
          <w:rPr>
            <w:rFonts w:hint="eastAsia"/>
            <w:b/>
            <w:bCs w:val="0"/>
            <w:szCs w:val="21"/>
            <w:highlight w:val="yellow"/>
            <w:lang w:val="en-US" w:eastAsia="zh-CN"/>
          </w:rPr>
          <w:t>是</w:t>
        </w:r>
      </w:ins>
      <w:ins w:id="958" w:author="陈蔚燕" w:date="2024-01-16T22:48:06Z">
        <w:r>
          <w:rPr>
            <w:rFonts w:hint="eastAsia"/>
            <w:b/>
            <w:bCs w:val="0"/>
            <w:szCs w:val="21"/>
            <w:highlight w:val="yellow"/>
            <w:lang w:val="en-US" w:eastAsia="zh-CN"/>
          </w:rPr>
          <w:t>明确主服务小区及干扰小区。本节将先研究线性组网场景下的主服务小区及干扰小区分布预测，然后再将线性组网场景扩展至蜂窝组网。</w:t>
        </w:r>
      </w:ins>
      <w:ins w:id="959" w:author="李新" w:date="2024-01-15T11:02:04Z">
        <w:del w:id="960" w:author="陈蔚燕" w:date="2024-01-16T22:49:06Z">
          <w:r>
            <w:rPr>
              <w:rFonts w:hint="eastAsia"/>
              <w:b/>
              <w:bCs w:val="0"/>
              <w:szCs w:val="21"/>
              <w:highlight w:val="yellow"/>
              <w:lang w:val="en-US" w:eastAsia="zh-CN"/>
            </w:rPr>
            <w:delText>前</w:delText>
          </w:r>
        </w:del>
      </w:ins>
      <w:ins w:id="961" w:author="李新" w:date="2024-01-15T11:02:08Z">
        <w:del w:id="962" w:author="陈蔚燕" w:date="2024-01-16T22:49:06Z">
          <w:r>
            <w:rPr>
              <w:rFonts w:hint="eastAsia"/>
              <w:b/>
              <w:bCs w:val="0"/>
              <w:szCs w:val="21"/>
              <w:highlight w:val="yellow"/>
              <w:lang w:val="en-US" w:eastAsia="zh-CN"/>
            </w:rPr>
            <w:delText>面</w:delText>
          </w:r>
        </w:del>
      </w:ins>
      <w:ins w:id="963" w:author="李新" w:date="2024-01-15T11:02:09Z">
        <w:del w:id="964" w:author="陈蔚燕" w:date="2024-01-16T22:49:06Z">
          <w:r>
            <w:rPr>
              <w:rFonts w:hint="eastAsia"/>
              <w:b/>
              <w:bCs w:val="0"/>
              <w:szCs w:val="21"/>
              <w:highlight w:val="yellow"/>
              <w:lang w:val="en-US" w:eastAsia="zh-CN"/>
            </w:rPr>
            <w:delText>2</w:delText>
          </w:r>
        </w:del>
      </w:ins>
      <w:ins w:id="965" w:author="李新" w:date="2024-01-15T11:02:10Z">
        <w:del w:id="966" w:author="陈蔚燕" w:date="2024-01-16T22:49:06Z">
          <w:r>
            <w:rPr>
              <w:rFonts w:hint="eastAsia"/>
              <w:b/>
              <w:bCs w:val="0"/>
              <w:szCs w:val="21"/>
              <w:highlight w:val="yellow"/>
              <w:lang w:val="en-US" w:eastAsia="zh-CN"/>
            </w:rPr>
            <w:delText>节</w:delText>
          </w:r>
        </w:del>
      </w:ins>
      <w:ins w:id="967" w:author="李新" w:date="2024-01-15T11:02:39Z">
        <w:del w:id="968" w:author="陈蔚燕" w:date="2024-01-16T22:49:06Z">
          <w:r>
            <w:rPr>
              <w:rFonts w:hint="eastAsia"/>
              <w:b/>
              <w:bCs w:val="0"/>
              <w:szCs w:val="21"/>
              <w:highlight w:val="yellow"/>
              <w:lang w:val="en-US" w:eastAsia="zh-CN"/>
            </w:rPr>
            <w:delText>建立</w:delText>
          </w:r>
        </w:del>
      </w:ins>
      <w:ins w:id="969" w:author="李新" w:date="2024-01-15T11:02:40Z">
        <w:del w:id="970" w:author="陈蔚燕" w:date="2024-01-16T22:49:06Z">
          <w:r>
            <w:rPr>
              <w:rFonts w:hint="eastAsia"/>
              <w:b/>
              <w:bCs w:val="0"/>
              <w:szCs w:val="21"/>
              <w:highlight w:val="yellow"/>
              <w:lang w:val="en-US" w:eastAsia="zh-CN"/>
            </w:rPr>
            <w:delText>了</w:delText>
          </w:r>
        </w:del>
      </w:ins>
      <w:ins w:id="971" w:author="李新" w:date="2024-01-15T11:02:21Z">
        <w:del w:id="972" w:author="陈蔚燕" w:date="2024-01-16T22:49:06Z">
          <w:r>
            <w:rPr>
              <w:rFonts w:hint="eastAsia"/>
              <w:b/>
              <w:bCs w:val="0"/>
              <w:szCs w:val="21"/>
              <w:highlight w:val="yellow"/>
              <w:lang w:val="en-US" w:eastAsia="zh-CN"/>
            </w:rPr>
            <w:delText>干扰</w:delText>
          </w:r>
        </w:del>
      </w:ins>
      <w:ins w:id="973" w:author="李新" w:date="2024-01-15T11:02:25Z">
        <w:del w:id="974" w:author="陈蔚燕" w:date="2024-01-16T22:49:06Z">
          <w:r>
            <w:rPr>
              <w:rFonts w:hint="eastAsia"/>
              <w:b/>
              <w:bCs w:val="0"/>
              <w:szCs w:val="21"/>
              <w:highlight w:val="yellow"/>
              <w:lang w:val="en-US" w:eastAsia="zh-CN"/>
            </w:rPr>
            <w:delText>预测</w:delText>
          </w:r>
        </w:del>
      </w:ins>
      <w:ins w:id="975" w:author="李新" w:date="2024-01-15T11:02:29Z">
        <w:del w:id="976" w:author="陈蔚燕" w:date="2024-01-16T22:49:06Z">
          <w:r>
            <w:rPr>
              <w:rFonts w:hint="eastAsia"/>
              <w:b/>
              <w:bCs w:val="0"/>
              <w:szCs w:val="21"/>
              <w:highlight w:val="yellow"/>
              <w:lang w:val="en-US" w:eastAsia="zh-CN"/>
            </w:rPr>
            <w:delText>模型</w:delText>
          </w:r>
        </w:del>
      </w:ins>
      <w:ins w:id="977" w:author="李新" w:date="2024-01-15T11:03:49Z">
        <w:del w:id="978" w:author="陈蔚燕" w:date="2024-01-16T22:49:06Z">
          <w:r>
            <w:rPr>
              <w:rFonts w:hint="eastAsia"/>
              <w:b/>
              <w:bCs w:val="0"/>
              <w:szCs w:val="21"/>
              <w:highlight w:val="yellow"/>
              <w:lang w:val="en-US" w:eastAsia="zh-CN"/>
            </w:rPr>
            <w:delText>的</w:delText>
          </w:r>
        </w:del>
      </w:ins>
      <w:ins w:id="979" w:author="李新" w:date="2024-01-15T11:03:50Z">
        <w:del w:id="980" w:author="陈蔚燕" w:date="2024-01-16T22:49:06Z">
          <w:r>
            <w:rPr>
              <w:rFonts w:hint="eastAsia"/>
              <w:b/>
              <w:bCs w:val="0"/>
              <w:szCs w:val="21"/>
              <w:highlight w:val="yellow"/>
              <w:lang w:val="en-US" w:eastAsia="zh-CN"/>
            </w:rPr>
            <w:delText>公式</w:delText>
          </w:r>
        </w:del>
      </w:ins>
      <w:ins w:id="981" w:author="李新" w:date="2024-01-15T11:03:51Z">
        <w:del w:id="982" w:author="陈蔚燕" w:date="2024-01-16T22:49:06Z">
          <w:r>
            <w:rPr>
              <w:rFonts w:hint="eastAsia"/>
              <w:b/>
              <w:bCs w:val="0"/>
              <w:szCs w:val="21"/>
              <w:highlight w:val="yellow"/>
              <w:lang w:val="en-US" w:eastAsia="zh-CN"/>
            </w:rPr>
            <w:delText>，</w:delText>
          </w:r>
        </w:del>
      </w:ins>
      <w:ins w:id="983" w:author="李新" w:date="2024-01-15T11:03:53Z">
        <w:del w:id="984" w:author="陈蔚燕" w:date="2024-01-16T22:49:06Z">
          <w:r>
            <w:rPr>
              <w:rFonts w:hint="eastAsia"/>
              <w:b/>
              <w:bCs w:val="0"/>
              <w:szCs w:val="21"/>
              <w:highlight w:val="yellow"/>
              <w:lang w:val="en-US" w:eastAsia="zh-CN"/>
            </w:rPr>
            <w:delText>该</w:delText>
          </w:r>
        </w:del>
      </w:ins>
      <w:ins w:id="985" w:author="李新" w:date="2024-01-15T11:04:03Z">
        <w:del w:id="986" w:author="陈蔚燕" w:date="2024-01-16T22:49:06Z">
          <w:r>
            <w:rPr>
              <w:rFonts w:hint="eastAsia"/>
              <w:b/>
              <w:bCs w:val="0"/>
              <w:szCs w:val="21"/>
              <w:highlight w:val="yellow"/>
              <w:lang w:val="en-US" w:eastAsia="zh-CN"/>
            </w:rPr>
            <w:delText>公式</w:delText>
          </w:r>
        </w:del>
      </w:ins>
      <w:ins w:id="987" w:author="李新" w:date="2024-01-15T11:04:45Z">
        <w:del w:id="988" w:author="陈蔚燕" w:date="2024-01-16T22:49:06Z">
          <w:r>
            <w:rPr>
              <w:rFonts w:hint="eastAsia"/>
              <w:b/>
              <w:bCs w:val="0"/>
              <w:szCs w:val="21"/>
              <w:highlight w:val="yellow"/>
              <w:lang w:val="en-US" w:eastAsia="zh-CN"/>
            </w:rPr>
            <w:delText>中，</w:delText>
          </w:r>
        </w:del>
      </w:ins>
      <w:ins w:id="989" w:author="李新" w:date="2024-01-15T11:04:46Z">
        <w:del w:id="990" w:author="陈蔚燕" w:date="2024-01-16T22:49:06Z">
          <w:r>
            <w:rPr>
              <w:rFonts w:hint="eastAsia"/>
              <w:b/>
              <w:bCs w:val="0"/>
              <w:szCs w:val="21"/>
              <w:highlight w:val="yellow"/>
              <w:lang w:val="en-US" w:eastAsia="zh-CN"/>
            </w:rPr>
            <w:delText>需要</w:delText>
          </w:r>
        </w:del>
      </w:ins>
      <w:ins w:id="991" w:author="李新" w:date="2024-01-15T11:04:48Z">
        <w:del w:id="992" w:author="陈蔚燕" w:date="2024-01-16T22:49:06Z">
          <w:r>
            <w:rPr>
              <w:rFonts w:hint="eastAsia"/>
              <w:b/>
              <w:bCs w:val="0"/>
              <w:szCs w:val="21"/>
              <w:highlight w:val="yellow"/>
              <w:lang w:val="en-US" w:eastAsia="zh-CN"/>
            </w:rPr>
            <w:delText>明确</w:delText>
          </w:r>
        </w:del>
      </w:ins>
      <w:ins w:id="993" w:author="李新" w:date="2024-01-15T11:06:38Z">
        <w:del w:id="994" w:author="陈蔚燕" w:date="2024-01-16T22:49:06Z">
          <w:r>
            <w:rPr>
              <w:rFonts w:hint="eastAsia"/>
              <w:b/>
              <w:bCs w:val="0"/>
              <w:szCs w:val="21"/>
              <w:highlight w:val="yellow"/>
              <w:lang w:val="en-US" w:eastAsia="zh-CN"/>
            </w:rPr>
            <w:delText>主</w:delText>
          </w:r>
        </w:del>
      </w:ins>
      <w:ins w:id="995" w:author="李新" w:date="2024-01-15T11:06:40Z">
        <w:del w:id="996" w:author="陈蔚燕" w:date="2024-01-16T22:49:06Z">
          <w:r>
            <w:rPr>
              <w:rFonts w:hint="eastAsia"/>
              <w:b/>
              <w:bCs w:val="0"/>
              <w:szCs w:val="21"/>
              <w:highlight w:val="yellow"/>
              <w:lang w:val="en-US" w:eastAsia="zh-CN"/>
            </w:rPr>
            <w:delText>服务</w:delText>
          </w:r>
        </w:del>
      </w:ins>
      <w:ins w:id="997" w:author="李新" w:date="2024-01-15T11:06:47Z">
        <w:del w:id="998" w:author="陈蔚燕" w:date="2024-01-16T22:49:06Z">
          <w:r>
            <w:rPr>
              <w:rFonts w:hint="eastAsia"/>
              <w:b/>
              <w:bCs w:val="0"/>
              <w:szCs w:val="21"/>
              <w:highlight w:val="yellow"/>
              <w:lang w:val="en-US" w:eastAsia="zh-CN"/>
            </w:rPr>
            <w:delText>小区及</w:delText>
          </w:r>
        </w:del>
      </w:ins>
      <w:ins w:id="999" w:author="李新" w:date="2024-01-15T11:04:52Z">
        <w:del w:id="1000" w:author="陈蔚燕" w:date="2024-01-16T22:49:06Z">
          <w:r>
            <w:rPr>
              <w:rFonts w:hint="eastAsia"/>
              <w:b/>
              <w:bCs w:val="0"/>
              <w:szCs w:val="21"/>
              <w:highlight w:val="yellow"/>
              <w:lang w:val="en-US" w:eastAsia="zh-CN"/>
            </w:rPr>
            <w:delText>干扰</w:delText>
          </w:r>
        </w:del>
      </w:ins>
      <w:ins w:id="1001" w:author="李新" w:date="2024-01-15T11:04:53Z">
        <w:del w:id="1002" w:author="陈蔚燕" w:date="2024-01-16T22:49:06Z">
          <w:r>
            <w:rPr>
              <w:rFonts w:hint="eastAsia"/>
              <w:b/>
              <w:bCs w:val="0"/>
              <w:szCs w:val="21"/>
              <w:highlight w:val="yellow"/>
              <w:lang w:val="en-US" w:eastAsia="zh-CN"/>
            </w:rPr>
            <w:delText>小区</w:delText>
          </w:r>
        </w:del>
      </w:ins>
      <w:ins w:id="1003" w:author="李新" w:date="2024-01-15T11:05:05Z">
        <w:del w:id="1004" w:author="陈蔚燕" w:date="2024-01-16T22:49:06Z">
          <w:r>
            <w:rPr>
              <w:rFonts w:hint="eastAsia"/>
              <w:b/>
              <w:bCs w:val="0"/>
              <w:szCs w:val="21"/>
              <w:highlight w:val="yellow"/>
              <w:lang w:val="en-US" w:eastAsia="zh-CN"/>
            </w:rPr>
            <w:delText>。</w:delText>
          </w:r>
        </w:del>
      </w:ins>
      <w:ins w:id="1005" w:author="李新" w:date="2024-01-15T11:05:06Z">
        <w:del w:id="1006" w:author="陈蔚燕" w:date="2024-01-16T22:49:06Z">
          <w:r>
            <w:rPr>
              <w:rFonts w:hint="eastAsia"/>
              <w:b/>
              <w:bCs w:val="0"/>
              <w:szCs w:val="21"/>
              <w:highlight w:val="yellow"/>
              <w:lang w:val="en-US" w:eastAsia="zh-CN"/>
            </w:rPr>
            <w:delText>本节</w:delText>
          </w:r>
        </w:del>
      </w:ins>
      <w:ins w:id="1007" w:author="李新" w:date="2024-01-15T11:05:08Z">
        <w:del w:id="1008" w:author="陈蔚燕" w:date="2024-01-16T22:49:06Z">
          <w:r>
            <w:rPr>
              <w:rFonts w:hint="eastAsia"/>
              <w:b/>
              <w:bCs w:val="0"/>
              <w:szCs w:val="21"/>
              <w:highlight w:val="yellow"/>
              <w:lang w:val="en-US" w:eastAsia="zh-CN"/>
            </w:rPr>
            <w:delText>将</w:delText>
          </w:r>
        </w:del>
      </w:ins>
      <w:ins w:id="1009" w:author="李新" w:date="2024-01-15T11:34:42Z">
        <w:del w:id="1010" w:author="陈蔚燕" w:date="2024-01-16T22:49:06Z">
          <w:r>
            <w:rPr>
              <w:rFonts w:hint="eastAsia"/>
              <w:b/>
              <w:bCs w:val="0"/>
              <w:szCs w:val="21"/>
              <w:highlight w:val="yellow"/>
              <w:lang w:val="en-US" w:eastAsia="zh-CN"/>
            </w:rPr>
            <w:delText>先</w:delText>
          </w:r>
        </w:del>
      </w:ins>
      <w:ins w:id="1011" w:author="李新" w:date="2024-01-15T11:05:40Z">
        <w:del w:id="1012" w:author="陈蔚燕" w:date="2024-01-16T22:49:06Z">
          <w:r>
            <w:rPr>
              <w:rFonts w:hint="eastAsia"/>
              <w:b/>
              <w:bCs w:val="0"/>
              <w:szCs w:val="21"/>
              <w:highlight w:val="yellow"/>
              <w:lang w:val="en-US" w:eastAsia="zh-CN"/>
            </w:rPr>
            <w:delText>研究</w:delText>
          </w:r>
        </w:del>
      </w:ins>
      <w:ins w:id="1013" w:author="李新" w:date="2024-01-15T11:35:28Z">
        <w:del w:id="1014" w:author="陈蔚燕" w:date="2024-01-16T22:49:06Z">
          <w:r>
            <w:rPr>
              <w:rFonts w:hint="eastAsia"/>
              <w:b/>
              <w:bCs w:val="0"/>
              <w:szCs w:val="21"/>
              <w:highlight w:val="yellow"/>
              <w:lang w:val="en-US" w:eastAsia="zh-CN"/>
            </w:rPr>
            <w:delText>线性</w:delText>
          </w:r>
        </w:del>
      </w:ins>
      <w:ins w:id="1015" w:author="李新" w:date="2024-01-15T11:35:30Z">
        <w:del w:id="1016" w:author="陈蔚燕" w:date="2024-01-16T22:49:06Z">
          <w:r>
            <w:rPr>
              <w:rFonts w:hint="eastAsia"/>
              <w:b/>
              <w:bCs w:val="0"/>
              <w:szCs w:val="21"/>
              <w:highlight w:val="yellow"/>
              <w:lang w:val="en-US" w:eastAsia="zh-CN"/>
            </w:rPr>
            <w:delText>组网</w:delText>
          </w:r>
        </w:del>
      </w:ins>
      <w:ins w:id="1017" w:author="李新" w:date="2024-01-15T11:35:31Z">
        <w:del w:id="1018" w:author="陈蔚燕" w:date="2024-01-16T22:49:06Z">
          <w:r>
            <w:rPr>
              <w:rFonts w:hint="eastAsia"/>
              <w:b/>
              <w:bCs w:val="0"/>
              <w:szCs w:val="21"/>
              <w:highlight w:val="yellow"/>
              <w:lang w:val="en-US" w:eastAsia="zh-CN"/>
            </w:rPr>
            <w:delText>场景</w:delText>
          </w:r>
        </w:del>
      </w:ins>
      <w:ins w:id="1019" w:author="cmcc" w:date="2024-01-10T11:35:10Z">
        <w:del w:id="1020" w:author="陈蔚燕" w:date="2024-01-16T22:49:06Z">
          <w:r>
            <w:rPr>
              <w:rFonts w:hint="eastAsia"/>
              <w:b/>
              <w:bCs w:val="0"/>
              <w:szCs w:val="21"/>
              <w:highlight w:val="yellow"/>
              <w:lang w:val="en-US" w:eastAsia="zh-CN"/>
            </w:rPr>
            <w:delText>为了</w:delText>
          </w:r>
        </w:del>
      </w:ins>
      <w:ins w:id="1021" w:author="cmcc" w:date="2024-01-10T11:35:18Z">
        <w:del w:id="1022" w:author="陈蔚燕" w:date="2024-01-16T22:49:06Z">
          <w:r>
            <w:rPr>
              <w:rFonts w:hint="eastAsia"/>
              <w:b/>
              <w:bCs w:val="0"/>
              <w:szCs w:val="21"/>
              <w:highlight w:val="yellow"/>
              <w:lang w:val="en-US" w:eastAsia="zh-CN"/>
            </w:rPr>
            <w:delText>获得</w:delText>
          </w:r>
        </w:del>
      </w:ins>
      <w:ins w:id="1023" w:author="cmcc" w:date="2024-01-10T11:35:13Z">
        <w:del w:id="1024" w:author="陈蔚燕" w:date="2024-01-16T22:49:06Z">
          <w:r>
            <w:rPr>
              <w:rFonts w:hint="eastAsia"/>
              <w:b/>
              <w:bCs w:val="0"/>
              <w:szCs w:val="21"/>
              <w:highlight w:val="yellow"/>
              <w:lang w:val="en-US" w:eastAsia="zh-CN"/>
            </w:rPr>
            <w:delText>低空</w:delText>
          </w:r>
        </w:del>
      </w:ins>
      <w:ins w:id="1025" w:author="cmcc" w:date="2024-01-10T11:35:14Z">
        <w:del w:id="1026" w:author="陈蔚燕" w:date="2024-01-16T22:49:06Z">
          <w:r>
            <w:rPr>
              <w:rFonts w:hint="eastAsia"/>
              <w:b/>
              <w:bCs w:val="0"/>
              <w:szCs w:val="21"/>
              <w:highlight w:val="yellow"/>
              <w:lang w:val="en-US" w:eastAsia="zh-CN"/>
            </w:rPr>
            <w:delText>立体</w:delText>
          </w:r>
        </w:del>
      </w:ins>
      <w:ins w:id="1027" w:author="cmcc" w:date="2024-01-10T11:35:21Z">
        <w:del w:id="1028" w:author="陈蔚燕" w:date="2024-01-16T22:49:06Z">
          <w:r>
            <w:rPr>
              <w:rFonts w:hint="eastAsia"/>
              <w:b/>
              <w:bCs w:val="0"/>
              <w:szCs w:val="21"/>
              <w:highlight w:val="yellow"/>
              <w:lang w:val="en-US" w:eastAsia="zh-CN"/>
            </w:rPr>
            <w:delText>组网</w:delText>
          </w:r>
        </w:del>
      </w:ins>
      <w:ins w:id="1029" w:author="cmcc" w:date="2024-01-10T11:35:23Z">
        <w:del w:id="1030" w:author="陈蔚燕" w:date="2024-01-16T22:49:06Z">
          <w:r>
            <w:rPr>
              <w:rFonts w:hint="eastAsia"/>
              <w:b/>
              <w:bCs w:val="0"/>
              <w:szCs w:val="21"/>
              <w:highlight w:val="yellow"/>
              <w:lang w:val="en-US" w:eastAsia="zh-CN"/>
            </w:rPr>
            <w:delText>场景下的</w:delText>
          </w:r>
        </w:del>
      </w:ins>
      <w:ins w:id="1031" w:author="cmcc" w:date="2024-01-10T11:35:31Z">
        <w:del w:id="1032" w:author="陈蔚燕" w:date="2024-01-16T22:49:06Z">
          <w:r>
            <w:rPr>
              <w:rFonts w:hint="eastAsia"/>
              <w:b/>
              <w:bCs w:val="0"/>
              <w:szCs w:val="21"/>
              <w:highlight w:val="yellow"/>
              <w:lang w:val="en-US" w:eastAsia="zh-CN"/>
            </w:rPr>
            <w:delText>干扰，</w:delText>
          </w:r>
        </w:del>
      </w:ins>
      <w:ins w:id="1033" w:author="cmcc" w:date="2024-01-10T11:36:34Z">
        <w:del w:id="1034" w:author="陈蔚燕" w:date="2024-01-16T22:49:06Z">
          <w:r>
            <w:rPr>
              <w:rFonts w:hint="eastAsia"/>
              <w:b/>
              <w:bCs w:val="0"/>
              <w:szCs w:val="21"/>
              <w:highlight w:val="yellow"/>
              <w:lang w:val="en-US" w:eastAsia="zh-CN"/>
            </w:rPr>
            <w:delText>提出了</w:delText>
          </w:r>
        </w:del>
      </w:ins>
      <w:ins w:id="1035" w:author="cmcc" w:date="2024-01-10T11:36:36Z">
        <w:del w:id="1036" w:author="陈蔚燕" w:date="2024-01-16T22:49:06Z">
          <w:r>
            <w:rPr>
              <w:rFonts w:hint="eastAsia"/>
              <w:b/>
              <w:bCs w:val="0"/>
              <w:szCs w:val="21"/>
              <w:highlight w:val="yellow"/>
              <w:lang w:val="en-US" w:eastAsia="zh-CN"/>
            </w:rPr>
            <w:delText>主服务</w:delText>
          </w:r>
        </w:del>
      </w:ins>
      <w:ins w:id="1037" w:author="李新" w:date="2024-01-15T11:07:00Z">
        <w:del w:id="1038" w:author="陈蔚燕" w:date="2024-01-16T22:49:06Z">
          <w:r>
            <w:rPr>
              <w:rFonts w:hint="eastAsia"/>
              <w:b/>
              <w:bCs w:val="0"/>
              <w:szCs w:val="21"/>
              <w:highlight w:val="yellow"/>
              <w:lang w:val="en-US" w:eastAsia="zh-CN"/>
            </w:rPr>
            <w:delText>小区</w:delText>
          </w:r>
        </w:del>
      </w:ins>
      <w:ins w:id="1039" w:author="cmcc" w:date="2024-01-10T11:36:37Z">
        <w:del w:id="1040" w:author="陈蔚燕" w:date="2024-01-16T22:49:06Z">
          <w:r>
            <w:rPr>
              <w:rFonts w:hint="eastAsia"/>
              <w:b/>
              <w:bCs w:val="0"/>
              <w:szCs w:val="21"/>
              <w:highlight w:val="yellow"/>
              <w:lang w:val="en-US" w:eastAsia="zh-CN"/>
            </w:rPr>
            <w:delText>及</w:delText>
          </w:r>
        </w:del>
      </w:ins>
      <w:ins w:id="1041" w:author="cmcc" w:date="2024-01-10T11:36:38Z">
        <w:del w:id="1042" w:author="陈蔚燕" w:date="2024-01-16T22:49:06Z">
          <w:r>
            <w:rPr>
              <w:rFonts w:hint="eastAsia"/>
              <w:b/>
              <w:bCs w:val="0"/>
              <w:szCs w:val="21"/>
              <w:highlight w:val="yellow"/>
              <w:lang w:val="en-US" w:eastAsia="zh-CN"/>
            </w:rPr>
            <w:delText>干扰</w:delText>
          </w:r>
        </w:del>
      </w:ins>
      <w:ins w:id="1043" w:author="cmcc" w:date="2024-01-10T11:36:39Z">
        <w:del w:id="1044" w:author="陈蔚燕" w:date="2024-01-16T22:49:06Z">
          <w:r>
            <w:rPr>
              <w:rFonts w:hint="eastAsia"/>
              <w:b/>
              <w:bCs w:val="0"/>
              <w:szCs w:val="21"/>
              <w:highlight w:val="yellow"/>
              <w:lang w:val="en-US" w:eastAsia="zh-CN"/>
            </w:rPr>
            <w:delText>小区</w:delText>
          </w:r>
        </w:del>
      </w:ins>
      <w:ins w:id="1045" w:author="cmcc" w:date="2024-01-10T11:36:40Z">
        <w:del w:id="1046" w:author="陈蔚燕" w:date="2024-01-16T22:49:06Z">
          <w:r>
            <w:rPr>
              <w:rFonts w:hint="eastAsia"/>
              <w:b/>
              <w:bCs w:val="0"/>
              <w:szCs w:val="21"/>
              <w:highlight w:val="yellow"/>
              <w:lang w:val="en-US" w:eastAsia="zh-CN"/>
            </w:rPr>
            <w:delText>分布</w:delText>
          </w:r>
        </w:del>
      </w:ins>
      <w:ins w:id="1047" w:author="cmcc" w:date="2024-01-10T11:36:41Z">
        <w:del w:id="1048" w:author="陈蔚燕" w:date="2024-01-16T22:49:06Z">
          <w:r>
            <w:rPr>
              <w:rFonts w:hint="eastAsia"/>
              <w:b/>
              <w:bCs w:val="0"/>
              <w:szCs w:val="21"/>
              <w:highlight w:val="yellow"/>
              <w:lang w:val="en-US" w:eastAsia="zh-CN"/>
            </w:rPr>
            <w:delText>预测</w:delText>
          </w:r>
        </w:del>
      </w:ins>
      <w:ins w:id="1049" w:author="cmcc" w:date="2024-01-10T11:36:42Z">
        <w:del w:id="1050" w:author="陈蔚燕" w:date="2024-01-16T22:49:06Z">
          <w:r>
            <w:rPr>
              <w:rFonts w:hint="eastAsia"/>
              <w:b/>
              <w:bCs w:val="0"/>
              <w:szCs w:val="21"/>
              <w:highlight w:val="yellow"/>
              <w:lang w:val="en-US" w:eastAsia="zh-CN"/>
            </w:rPr>
            <w:delText>模型</w:delText>
          </w:r>
        </w:del>
      </w:ins>
      <w:ins w:id="1051" w:author="李新" w:date="2024-01-15T11:35:34Z">
        <w:del w:id="1052" w:author="陈蔚燕" w:date="2024-01-16T22:49:06Z">
          <w:r>
            <w:rPr>
              <w:rFonts w:hint="eastAsia"/>
              <w:b/>
              <w:bCs w:val="0"/>
              <w:szCs w:val="21"/>
              <w:highlight w:val="yellow"/>
              <w:lang w:val="en-US" w:eastAsia="zh-CN"/>
            </w:rPr>
            <w:delText>，</w:delText>
          </w:r>
        </w:del>
      </w:ins>
      <w:ins w:id="1053" w:author="李新" w:date="2024-01-15T11:35:36Z">
        <w:del w:id="1054" w:author="陈蔚燕" w:date="2024-01-16T22:49:06Z">
          <w:r>
            <w:rPr>
              <w:rFonts w:hint="eastAsia"/>
              <w:b/>
              <w:bCs w:val="0"/>
              <w:szCs w:val="21"/>
              <w:highlight w:val="yellow"/>
              <w:lang w:val="en-US" w:eastAsia="zh-CN"/>
            </w:rPr>
            <w:delText>然后</w:delText>
          </w:r>
        </w:del>
      </w:ins>
      <w:ins w:id="1055" w:author="李新" w:date="2024-01-15T11:35:37Z">
        <w:del w:id="1056" w:author="陈蔚燕" w:date="2024-01-16T22:49:06Z">
          <w:r>
            <w:rPr>
              <w:rFonts w:hint="eastAsia"/>
              <w:b/>
              <w:bCs w:val="0"/>
              <w:szCs w:val="21"/>
              <w:highlight w:val="yellow"/>
              <w:lang w:val="en-US" w:eastAsia="zh-CN"/>
            </w:rPr>
            <w:delText>再</w:delText>
          </w:r>
        </w:del>
      </w:ins>
      <w:ins w:id="1057" w:author="李新" w:date="2024-01-15T11:35:38Z">
        <w:del w:id="1058" w:author="陈蔚燕" w:date="2024-01-16T22:49:06Z">
          <w:r>
            <w:rPr>
              <w:rFonts w:hint="eastAsia"/>
              <w:b/>
              <w:bCs w:val="0"/>
              <w:szCs w:val="21"/>
              <w:highlight w:val="yellow"/>
              <w:lang w:val="en-US" w:eastAsia="zh-CN"/>
            </w:rPr>
            <w:delText>扩展</w:delText>
          </w:r>
        </w:del>
      </w:ins>
      <w:ins w:id="1059" w:author="李新" w:date="2024-01-15T11:35:40Z">
        <w:del w:id="1060" w:author="陈蔚燕" w:date="2024-01-16T22:49:06Z">
          <w:r>
            <w:rPr>
              <w:rFonts w:hint="eastAsia"/>
              <w:b/>
              <w:bCs w:val="0"/>
              <w:szCs w:val="21"/>
              <w:highlight w:val="yellow"/>
              <w:lang w:val="en-US" w:eastAsia="zh-CN"/>
            </w:rPr>
            <w:delText>至</w:delText>
          </w:r>
        </w:del>
      </w:ins>
      <w:ins w:id="1061" w:author="李新" w:date="2024-01-15T11:35:41Z">
        <w:del w:id="1062" w:author="陈蔚燕" w:date="2024-01-16T22:49:06Z">
          <w:r>
            <w:rPr>
              <w:rFonts w:hint="eastAsia"/>
              <w:b/>
              <w:bCs w:val="0"/>
              <w:szCs w:val="21"/>
              <w:highlight w:val="yellow"/>
              <w:lang w:val="en-US" w:eastAsia="zh-CN"/>
            </w:rPr>
            <w:delText>蜂窝</w:delText>
          </w:r>
        </w:del>
      </w:ins>
      <w:ins w:id="1063" w:author="李新" w:date="2024-01-15T11:35:42Z">
        <w:del w:id="1064" w:author="陈蔚燕" w:date="2024-01-16T22:49:06Z">
          <w:r>
            <w:rPr>
              <w:rFonts w:hint="eastAsia"/>
              <w:b/>
              <w:bCs w:val="0"/>
              <w:szCs w:val="21"/>
              <w:highlight w:val="yellow"/>
              <w:lang w:val="en-US" w:eastAsia="zh-CN"/>
            </w:rPr>
            <w:delText>组网</w:delText>
          </w:r>
        </w:del>
      </w:ins>
      <w:ins w:id="1065" w:author="李新" w:date="2024-01-15T11:35:44Z">
        <w:del w:id="1066" w:author="陈蔚燕" w:date="2024-01-16T22:49:06Z">
          <w:r>
            <w:rPr>
              <w:rFonts w:hint="eastAsia"/>
              <w:b/>
              <w:bCs w:val="0"/>
              <w:szCs w:val="21"/>
              <w:highlight w:val="yellow"/>
              <w:lang w:val="en-US" w:eastAsia="zh-CN"/>
            </w:rPr>
            <w:delText>场景</w:delText>
          </w:r>
        </w:del>
      </w:ins>
      <w:ins w:id="1067" w:author="cmcc" w:date="2024-01-10T11:36:42Z">
        <w:del w:id="1068" w:author="陈蔚燕" w:date="2024-01-16T22:49:06Z">
          <w:r>
            <w:rPr>
              <w:rFonts w:hint="eastAsia"/>
              <w:b/>
              <w:bCs w:val="0"/>
              <w:szCs w:val="21"/>
              <w:highlight w:val="yellow"/>
              <w:lang w:val="en-US" w:eastAsia="zh-CN"/>
            </w:rPr>
            <w:delText>，</w:delText>
          </w:r>
        </w:del>
      </w:ins>
      <w:ins w:id="1069" w:author="cmcc" w:date="2024-01-10T11:35:35Z">
        <w:del w:id="1070" w:author="陈蔚燕" w:date="2024-01-16T22:49:06Z">
          <w:r>
            <w:rPr>
              <w:rFonts w:hint="eastAsia"/>
              <w:b/>
              <w:bCs w:val="0"/>
              <w:szCs w:val="21"/>
              <w:highlight w:val="yellow"/>
              <w:lang w:val="en-US" w:eastAsia="zh-CN"/>
            </w:rPr>
            <w:delText>获得</w:delText>
          </w:r>
        </w:del>
      </w:ins>
      <w:ins w:id="1071" w:author="cmcc" w:date="2024-01-10T11:35:38Z">
        <w:del w:id="1072" w:author="陈蔚燕" w:date="2024-01-16T22:49:06Z">
          <w:r>
            <w:rPr>
              <w:rFonts w:hint="eastAsia"/>
              <w:b/>
              <w:bCs w:val="0"/>
              <w:szCs w:val="21"/>
              <w:highlight w:val="yellow"/>
              <w:lang w:val="en-US" w:eastAsia="zh-CN"/>
            </w:rPr>
            <w:delText>用户</w:delText>
          </w:r>
        </w:del>
      </w:ins>
      <w:ins w:id="1073" w:author="cmcc" w:date="2024-01-10T11:35:39Z">
        <w:del w:id="1074" w:author="陈蔚燕" w:date="2024-01-16T22:49:06Z">
          <w:r>
            <w:rPr>
              <w:rFonts w:hint="eastAsia"/>
              <w:b/>
              <w:bCs w:val="0"/>
              <w:szCs w:val="21"/>
              <w:highlight w:val="yellow"/>
              <w:lang w:val="en-US" w:eastAsia="zh-CN"/>
            </w:rPr>
            <w:delText>的</w:delText>
          </w:r>
        </w:del>
      </w:ins>
      <w:ins w:id="1075" w:author="cmcc" w:date="2024-01-10T11:35:43Z">
        <w:del w:id="1076" w:author="陈蔚燕" w:date="2024-01-16T22:49:06Z">
          <w:r>
            <w:rPr>
              <w:rFonts w:hint="eastAsia"/>
              <w:b/>
              <w:bCs w:val="0"/>
              <w:szCs w:val="21"/>
              <w:highlight w:val="yellow"/>
              <w:lang w:val="en-US" w:eastAsia="zh-CN"/>
            </w:rPr>
            <w:delText>主服务</w:delText>
          </w:r>
        </w:del>
      </w:ins>
      <w:ins w:id="1077" w:author="cmcc" w:date="2024-01-10T11:35:44Z">
        <w:del w:id="1078" w:author="陈蔚燕" w:date="2024-01-16T22:49:06Z">
          <w:r>
            <w:rPr>
              <w:rFonts w:hint="eastAsia"/>
              <w:b/>
              <w:bCs w:val="0"/>
              <w:szCs w:val="21"/>
              <w:highlight w:val="yellow"/>
              <w:lang w:val="en-US" w:eastAsia="zh-CN"/>
            </w:rPr>
            <w:delText>小区</w:delText>
          </w:r>
        </w:del>
      </w:ins>
      <w:ins w:id="1079" w:author="cmcc" w:date="2024-01-10T11:35:45Z">
        <w:del w:id="1080" w:author="陈蔚燕" w:date="2024-01-16T22:49:06Z">
          <w:r>
            <w:rPr>
              <w:rFonts w:hint="eastAsia"/>
              <w:b/>
              <w:bCs w:val="0"/>
              <w:szCs w:val="21"/>
              <w:highlight w:val="yellow"/>
              <w:lang w:val="en-US" w:eastAsia="zh-CN"/>
            </w:rPr>
            <w:delText>和</w:delText>
          </w:r>
        </w:del>
      </w:ins>
      <w:ins w:id="1081" w:author="cmcc" w:date="2024-01-10T11:35:47Z">
        <w:del w:id="1082" w:author="陈蔚燕" w:date="2024-01-16T22:49:06Z">
          <w:r>
            <w:rPr>
              <w:rFonts w:hint="eastAsia"/>
              <w:b/>
              <w:bCs w:val="0"/>
              <w:szCs w:val="21"/>
              <w:highlight w:val="yellow"/>
              <w:lang w:val="en-US" w:eastAsia="zh-CN"/>
            </w:rPr>
            <w:delText>干扰</w:delText>
          </w:r>
        </w:del>
      </w:ins>
      <w:ins w:id="1083" w:author="cmcc" w:date="2024-01-10T11:35:48Z">
        <w:del w:id="1084" w:author="陈蔚燕" w:date="2024-01-16T22:49:06Z">
          <w:r>
            <w:rPr>
              <w:rFonts w:hint="eastAsia"/>
              <w:b/>
              <w:bCs w:val="0"/>
              <w:szCs w:val="21"/>
              <w:highlight w:val="yellow"/>
              <w:lang w:val="en-US" w:eastAsia="zh-CN"/>
            </w:rPr>
            <w:delText>小区</w:delText>
          </w:r>
        </w:del>
      </w:ins>
      <w:ins w:id="1085" w:author="cmcc" w:date="2024-01-10T11:37:01Z">
        <w:del w:id="1086" w:author="陈蔚燕" w:date="2024-01-16T22:49:06Z">
          <w:r>
            <w:rPr>
              <w:rFonts w:hint="eastAsia"/>
              <w:b/>
              <w:bCs w:val="0"/>
              <w:szCs w:val="21"/>
              <w:highlight w:val="yellow"/>
              <w:lang w:val="en-US" w:eastAsia="zh-CN"/>
            </w:rPr>
            <w:delText>。</w:delText>
          </w:r>
        </w:del>
      </w:ins>
    </w:p>
    <w:p>
      <w:pPr>
        <w:numPr>
          <w:ilvl w:val="255"/>
          <w:numId w:val="0"/>
          <w:ins w:id="1088" w:author="cmcc" w:date=""/>
        </w:numPr>
        <w:spacing w:line="312" w:lineRule="auto"/>
        <w:ind w:firstLine="843" w:firstLineChars="400"/>
        <w:rPr>
          <w:ins w:id="1089" w:author="陈蔚燕" w:date="2023-12-29T18:12:00Z"/>
          <w:del w:id="1090" w:author="李新" w:date="2024-01-15T11:05:26Z"/>
          <w:rFonts w:hint="eastAsia"/>
          <w:lang w:eastAsia="zh-CN"/>
        </w:rPr>
        <w:pPrChange w:id="1087" w:author="李新" w:date="2024-01-15T11:37:33Z">
          <w:pPr>
            <w:pStyle w:val="2"/>
          </w:pPr>
        </w:pPrChange>
      </w:pPr>
      <w:ins w:id="1091" w:author="陈蔚燕" w:date="2023-12-29T18:12:01Z">
        <w:del w:id="1092" w:author="cmcc" w:date="2024-01-10T11:36:54Z">
          <w:r>
            <w:rPr>
              <w:rFonts w:hint="eastAsia"/>
              <w:b/>
              <w:bCs w:val="0"/>
              <w:szCs w:val="21"/>
              <w:highlight w:val="yellow"/>
              <w:lang w:eastAsia="zh-CN"/>
              <w:rPrChange w:id="1093" w:author="陈蔚燕" w:date="2024-01-03T11:36:28Z">
                <w:rPr>
                  <w:rFonts w:hint="eastAsia"/>
                  <w:bCs/>
                  <w:szCs w:val="21"/>
                  <w:lang w:eastAsia="zh-CN"/>
                </w:rPr>
              </w:rPrChange>
            </w:rPr>
            <w:delText>（</w:delText>
          </w:r>
        </w:del>
      </w:ins>
      <w:ins w:id="1094" w:author="陈蔚燕" w:date="2023-12-29T18:12:02Z">
        <w:del w:id="1095" w:author="cmcc" w:date="2024-01-10T11:36:54Z">
          <w:r>
            <w:rPr>
              <w:rFonts w:hint="eastAsia"/>
              <w:b/>
              <w:bCs w:val="0"/>
              <w:szCs w:val="21"/>
              <w:highlight w:val="yellow"/>
              <w:lang w:eastAsia="zh-CN"/>
              <w:rPrChange w:id="1096" w:author="陈蔚燕" w:date="2024-01-03T11:36:28Z">
                <w:rPr>
                  <w:rFonts w:hint="eastAsia"/>
                  <w:bCs/>
                  <w:szCs w:val="21"/>
                  <w:lang w:eastAsia="zh-CN"/>
                </w:rPr>
              </w:rPrChange>
            </w:rPr>
            <w:delText>铺</w:delText>
          </w:r>
        </w:del>
      </w:ins>
      <w:ins w:id="1097" w:author="陈蔚燕" w:date="2023-12-29T18:12:02Z">
        <w:del w:id="1098" w:author="cmcc" w:date="2024-01-10T11:36:54Z">
          <w:r>
            <w:rPr>
              <w:rFonts w:hint="eastAsia"/>
              <w:b/>
              <w:bCs w:val="0"/>
              <w:szCs w:val="21"/>
              <w:highlight w:val="yellow"/>
              <w:lang w:eastAsia="zh-CN"/>
              <w:rPrChange w:id="1099" w:author="陈蔚燕" w:date="2024-01-03T11:36:28Z">
                <w:rPr>
                  <w:rFonts w:hint="eastAsia"/>
                  <w:bCs/>
                  <w:szCs w:val="21"/>
                  <w:lang w:eastAsia="zh-CN"/>
                </w:rPr>
              </w:rPrChange>
            </w:rPr>
            <w:delText>垫</w:delText>
          </w:r>
        </w:del>
      </w:ins>
      <w:ins w:id="1100" w:author="陈蔚燕" w:date="2023-12-29T18:12:03Z">
        <w:del w:id="1101" w:author="cmcc" w:date="2024-01-10T11:36:54Z">
          <w:r>
            <w:rPr>
              <w:rFonts w:hint="eastAsia"/>
              <w:b/>
              <w:bCs w:val="0"/>
              <w:szCs w:val="21"/>
              <w:highlight w:val="yellow"/>
              <w:lang w:eastAsia="zh-CN"/>
              <w:rPrChange w:id="1102" w:author="陈蔚燕" w:date="2024-01-03T11:36:28Z">
                <w:rPr>
                  <w:rFonts w:hint="eastAsia"/>
                  <w:bCs/>
                  <w:szCs w:val="21"/>
                  <w:lang w:eastAsia="zh-CN"/>
                </w:rPr>
              </w:rPrChange>
            </w:rPr>
            <w:delText>：</w:delText>
          </w:r>
        </w:del>
      </w:ins>
      <w:ins w:id="1103" w:author="陈蔚燕" w:date="2023-12-29T18:12:04Z">
        <w:del w:id="1104" w:author="cmcc" w:date="2024-01-10T11:36:54Z">
          <w:r>
            <w:rPr>
              <w:rFonts w:hint="eastAsia"/>
              <w:b/>
              <w:bCs w:val="0"/>
              <w:szCs w:val="21"/>
              <w:highlight w:val="yellow"/>
              <w:lang w:eastAsia="zh-CN"/>
              <w:rPrChange w:id="1105" w:author="陈蔚燕" w:date="2024-01-03T11:36:28Z">
                <w:rPr>
                  <w:rFonts w:hint="eastAsia"/>
                  <w:bCs/>
                  <w:szCs w:val="21"/>
                  <w:lang w:eastAsia="zh-CN"/>
                </w:rPr>
              </w:rPrChange>
            </w:rPr>
            <w:delText>低空</w:delText>
          </w:r>
        </w:del>
      </w:ins>
      <w:ins w:id="1106" w:author="陈蔚燕" w:date="2023-12-29T18:12:05Z">
        <w:del w:id="1107" w:author="cmcc" w:date="2024-01-10T11:36:54Z">
          <w:r>
            <w:rPr>
              <w:rFonts w:hint="eastAsia"/>
              <w:b/>
              <w:bCs w:val="0"/>
              <w:szCs w:val="21"/>
              <w:highlight w:val="yellow"/>
              <w:lang w:eastAsia="zh-CN"/>
              <w:rPrChange w:id="1108" w:author="陈蔚燕" w:date="2024-01-03T11:36:28Z">
                <w:rPr>
                  <w:rFonts w:hint="eastAsia"/>
                  <w:bCs/>
                  <w:szCs w:val="21"/>
                  <w:lang w:eastAsia="zh-CN"/>
                </w:rPr>
              </w:rPrChange>
            </w:rPr>
            <w:delText>覆盖</w:delText>
          </w:r>
        </w:del>
      </w:ins>
      <w:ins w:id="1109" w:author="陈蔚燕" w:date="2023-12-29T18:12:06Z">
        <w:del w:id="1110" w:author="cmcc" w:date="2024-01-10T11:36:54Z">
          <w:r>
            <w:rPr>
              <w:rFonts w:hint="eastAsia"/>
              <w:b/>
              <w:bCs w:val="0"/>
              <w:szCs w:val="21"/>
              <w:highlight w:val="yellow"/>
              <w:lang w:eastAsia="zh-CN"/>
              <w:rPrChange w:id="1111" w:author="陈蔚燕" w:date="2024-01-03T11:36:28Z">
                <w:rPr>
                  <w:rFonts w:hint="eastAsia"/>
                  <w:bCs/>
                  <w:szCs w:val="21"/>
                  <w:lang w:eastAsia="zh-CN"/>
                </w:rPr>
              </w:rPrChange>
            </w:rPr>
            <w:delText>场景</w:delText>
          </w:r>
        </w:del>
      </w:ins>
      <w:ins w:id="1112" w:author="陈蔚燕" w:date="2023-12-29T18:12:08Z">
        <w:del w:id="1113" w:author="cmcc" w:date="2024-01-10T11:36:54Z">
          <w:r>
            <w:rPr>
              <w:rFonts w:hint="eastAsia"/>
              <w:b/>
              <w:bCs w:val="0"/>
              <w:szCs w:val="21"/>
              <w:highlight w:val="yellow"/>
              <w:lang w:eastAsia="zh-CN"/>
              <w:rPrChange w:id="1114" w:author="陈蔚燕" w:date="2024-01-03T11:36:28Z">
                <w:rPr>
                  <w:rFonts w:hint="eastAsia"/>
                  <w:bCs/>
                  <w:szCs w:val="21"/>
                  <w:lang w:eastAsia="zh-CN"/>
                </w:rPr>
              </w:rPrChange>
            </w:rPr>
            <w:delText>干扰</w:delText>
          </w:r>
        </w:del>
      </w:ins>
      <w:ins w:id="1115" w:author="陈蔚燕" w:date="2023-12-29T18:12:09Z">
        <w:del w:id="1116" w:author="cmcc" w:date="2024-01-10T11:36:54Z">
          <w:r>
            <w:rPr>
              <w:rFonts w:hint="eastAsia"/>
              <w:b/>
              <w:bCs w:val="0"/>
              <w:szCs w:val="21"/>
              <w:highlight w:val="yellow"/>
              <w:lang w:eastAsia="zh-CN"/>
              <w:rPrChange w:id="1117" w:author="陈蔚燕" w:date="2024-01-03T11:36:28Z">
                <w:rPr>
                  <w:rFonts w:hint="eastAsia"/>
                  <w:bCs/>
                  <w:szCs w:val="21"/>
                  <w:lang w:eastAsia="zh-CN"/>
                </w:rPr>
              </w:rPrChange>
            </w:rPr>
            <w:delText>预测</w:delText>
          </w:r>
        </w:del>
      </w:ins>
      <w:ins w:id="1118" w:author="陈蔚燕" w:date="2023-12-29T18:12:10Z">
        <w:del w:id="1119" w:author="cmcc" w:date="2024-01-10T11:36:54Z">
          <w:r>
            <w:rPr>
              <w:rFonts w:hint="eastAsia"/>
              <w:b/>
              <w:bCs w:val="0"/>
              <w:szCs w:val="21"/>
              <w:highlight w:val="yellow"/>
              <w:lang w:eastAsia="zh-CN"/>
              <w:rPrChange w:id="1120" w:author="陈蔚燕" w:date="2024-01-03T11:36:28Z">
                <w:rPr>
                  <w:rFonts w:hint="eastAsia"/>
                  <w:bCs/>
                  <w:szCs w:val="21"/>
                  <w:lang w:eastAsia="zh-CN"/>
                </w:rPr>
              </w:rPrChange>
            </w:rPr>
            <w:delText>模型的</w:delText>
          </w:r>
        </w:del>
      </w:ins>
      <w:ins w:id="1121" w:author="陈蔚燕" w:date="2023-12-29T18:12:12Z">
        <w:del w:id="1122" w:author="cmcc" w:date="2024-01-10T11:36:54Z">
          <w:r>
            <w:rPr>
              <w:rFonts w:hint="eastAsia"/>
              <w:b/>
              <w:bCs w:val="0"/>
              <w:szCs w:val="21"/>
              <w:highlight w:val="yellow"/>
              <w:lang w:eastAsia="zh-CN"/>
              <w:rPrChange w:id="1123" w:author="陈蔚燕" w:date="2024-01-03T11:36:28Z">
                <w:rPr>
                  <w:rFonts w:hint="eastAsia"/>
                  <w:bCs/>
                  <w:szCs w:val="21"/>
                  <w:lang w:eastAsia="zh-CN"/>
                </w:rPr>
              </w:rPrChange>
            </w:rPr>
            <w:delText>核心</w:delText>
          </w:r>
        </w:del>
      </w:ins>
      <w:ins w:id="1124" w:author="陈蔚燕" w:date="2023-12-29T18:12:13Z">
        <w:del w:id="1125" w:author="cmcc" w:date="2024-01-10T11:36:54Z">
          <w:r>
            <w:rPr>
              <w:rFonts w:hint="eastAsia"/>
              <w:b/>
              <w:bCs w:val="0"/>
              <w:szCs w:val="21"/>
              <w:highlight w:val="yellow"/>
              <w:lang w:eastAsia="zh-CN"/>
              <w:rPrChange w:id="1126" w:author="陈蔚燕" w:date="2024-01-03T11:36:28Z">
                <w:rPr>
                  <w:rFonts w:hint="eastAsia"/>
                  <w:bCs/>
                  <w:szCs w:val="21"/>
                  <w:lang w:eastAsia="zh-CN"/>
                </w:rPr>
              </w:rPrChange>
            </w:rPr>
            <w:delText>，</w:delText>
          </w:r>
        </w:del>
      </w:ins>
      <w:ins w:id="1127" w:author="陈蔚燕" w:date="2023-12-29T18:12:14Z">
        <w:del w:id="1128" w:author="cmcc" w:date="2024-01-10T11:36:54Z">
          <w:r>
            <w:rPr>
              <w:rFonts w:hint="eastAsia"/>
              <w:b/>
              <w:bCs w:val="0"/>
              <w:szCs w:val="21"/>
              <w:highlight w:val="yellow"/>
              <w:lang w:eastAsia="zh-CN"/>
              <w:rPrChange w:id="1129" w:author="陈蔚燕" w:date="2024-01-03T11:36:28Z">
                <w:rPr>
                  <w:rFonts w:hint="eastAsia"/>
                  <w:bCs/>
                  <w:szCs w:val="21"/>
                  <w:lang w:eastAsia="zh-CN"/>
                </w:rPr>
              </w:rPrChange>
            </w:rPr>
            <w:delText>就是</w:delText>
          </w:r>
        </w:del>
      </w:ins>
      <w:ins w:id="1130" w:author="陈蔚燕" w:date="2023-12-29T18:12:15Z">
        <w:del w:id="1131" w:author="cmcc" w:date="2024-01-10T11:36:54Z">
          <w:r>
            <w:rPr>
              <w:rFonts w:hint="eastAsia"/>
              <w:b/>
              <w:bCs w:val="0"/>
              <w:szCs w:val="21"/>
              <w:highlight w:val="yellow"/>
              <w:lang w:eastAsia="zh-CN"/>
              <w:rPrChange w:id="1132" w:author="陈蔚燕" w:date="2024-01-03T11:36:28Z">
                <w:rPr>
                  <w:rFonts w:hint="eastAsia"/>
                  <w:bCs/>
                  <w:szCs w:val="21"/>
                  <w:lang w:eastAsia="zh-CN"/>
                </w:rPr>
              </w:rPrChange>
            </w:rPr>
            <w:delText>为了</w:delText>
          </w:r>
        </w:del>
      </w:ins>
      <w:ins w:id="1133" w:author="陈蔚燕" w:date="2023-12-29T18:12:18Z">
        <w:del w:id="1134" w:author="cmcc" w:date="2024-01-10T11:36:54Z">
          <w:r>
            <w:rPr>
              <w:rFonts w:hint="eastAsia"/>
              <w:b/>
              <w:bCs w:val="0"/>
              <w:szCs w:val="21"/>
              <w:highlight w:val="yellow"/>
              <w:lang w:eastAsia="zh-CN"/>
              <w:rPrChange w:id="1135" w:author="陈蔚燕" w:date="2024-01-03T11:36:28Z">
                <w:rPr>
                  <w:rFonts w:hint="eastAsia"/>
                  <w:bCs/>
                  <w:szCs w:val="21"/>
                  <w:lang w:eastAsia="zh-CN"/>
                </w:rPr>
              </w:rPrChange>
            </w:rPr>
            <w:delText>解决</w:delText>
          </w:r>
        </w:del>
      </w:ins>
      <w:ins w:id="1136" w:author="陈蔚燕" w:date="2023-12-29T18:12:27Z">
        <w:del w:id="1137" w:author="cmcc" w:date="2024-01-10T11:36:54Z">
          <w:r>
            <w:rPr>
              <w:rFonts w:hint="eastAsia"/>
              <w:b/>
              <w:bCs w:val="0"/>
              <w:szCs w:val="21"/>
              <w:highlight w:val="yellow"/>
              <w:lang w:eastAsia="zh-CN"/>
              <w:rPrChange w:id="1138" w:author="陈蔚燕" w:date="2024-01-03T11:36:28Z">
                <w:rPr>
                  <w:rFonts w:hint="eastAsia"/>
                  <w:bCs/>
                  <w:szCs w:val="21"/>
                  <w:lang w:eastAsia="zh-CN"/>
                </w:rPr>
              </w:rPrChange>
            </w:rPr>
            <w:delText>主服务及</w:delText>
          </w:r>
        </w:del>
      </w:ins>
      <w:ins w:id="1139" w:author="陈蔚燕" w:date="2023-12-29T18:12:28Z">
        <w:del w:id="1140" w:author="cmcc" w:date="2024-01-10T11:36:54Z">
          <w:r>
            <w:rPr>
              <w:rFonts w:hint="eastAsia"/>
              <w:b/>
              <w:bCs w:val="0"/>
              <w:szCs w:val="21"/>
              <w:highlight w:val="yellow"/>
              <w:lang w:eastAsia="zh-CN"/>
              <w:rPrChange w:id="1141" w:author="陈蔚燕" w:date="2024-01-03T11:36:28Z">
                <w:rPr>
                  <w:rFonts w:hint="eastAsia"/>
                  <w:bCs/>
                  <w:szCs w:val="21"/>
                  <w:lang w:eastAsia="zh-CN"/>
                </w:rPr>
              </w:rPrChange>
            </w:rPr>
            <w:delText>干扰</w:delText>
          </w:r>
        </w:del>
      </w:ins>
      <w:ins w:id="1142" w:author="陈蔚燕" w:date="2023-12-29T18:12:31Z">
        <w:del w:id="1143" w:author="cmcc" w:date="2024-01-10T11:36:54Z">
          <w:r>
            <w:rPr>
              <w:rFonts w:hint="eastAsia"/>
              <w:b/>
              <w:bCs w:val="0"/>
              <w:szCs w:val="21"/>
              <w:highlight w:val="yellow"/>
              <w:lang w:eastAsia="zh-CN"/>
              <w:rPrChange w:id="1144" w:author="陈蔚燕" w:date="2024-01-03T11:36:28Z">
                <w:rPr>
                  <w:rFonts w:hint="eastAsia"/>
                  <w:bCs/>
                  <w:szCs w:val="21"/>
                  <w:lang w:eastAsia="zh-CN"/>
                </w:rPr>
              </w:rPrChange>
            </w:rPr>
            <w:delText>分布</w:delText>
          </w:r>
        </w:del>
      </w:ins>
      <w:ins w:id="1145" w:author="陈蔚燕" w:date="2023-12-29T18:12:01Z">
        <w:del w:id="1146" w:author="cmcc" w:date="2024-01-10T11:36:55Z">
          <w:r>
            <w:rPr>
              <w:rFonts w:hint="eastAsia"/>
              <w:b/>
              <w:bCs w:val="0"/>
              <w:szCs w:val="21"/>
              <w:highlight w:val="yellow"/>
              <w:lang w:eastAsia="zh-CN"/>
              <w:rPrChange w:id="1147" w:author="陈蔚燕" w:date="2024-01-03T11:36:28Z">
                <w:rPr>
                  <w:rFonts w:hint="eastAsia"/>
                  <w:bCs/>
                  <w:szCs w:val="21"/>
                  <w:lang w:eastAsia="zh-CN"/>
                </w:rPr>
              </w:rPrChange>
            </w:rPr>
            <w:delText>）</w:delText>
          </w:r>
        </w:del>
      </w:ins>
    </w:p>
    <w:p>
      <w:pPr>
        <w:numPr>
          <w:ilvl w:val="255"/>
          <w:numId w:val="0"/>
          <w:ins w:id="1149" w:author="cmcc" w:date=""/>
        </w:numPr>
        <w:spacing w:line="312" w:lineRule="auto"/>
        <w:ind w:firstLine="420"/>
        <w:rPr>
          <w:del w:id="1150" w:author="李新" w:date="2024-01-15T11:32:54Z"/>
          <w:bCs/>
          <w:szCs w:val="21"/>
        </w:rPr>
        <w:pPrChange w:id="1148" w:author="李新" w:date="2024-01-15T11:37:33Z">
          <w:pPr>
            <w:numPr>
              <w:ilvl w:val="255"/>
              <w:numId w:val="0"/>
            </w:numPr>
            <w:spacing w:line="312" w:lineRule="auto"/>
            <w:ind w:firstLine="420"/>
          </w:pPr>
        </w:pPrChange>
      </w:pPr>
      <w:ins w:id="1151" w:author="陈蔚燕" w:date="2024-01-16T22:49:15Z">
        <w:r>
          <w:rPr>
            <w:rFonts w:hint="eastAsia"/>
            <w:bCs/>
            <w:szCs w:val="21"/>
            <w:lang w:val="en-US" w:eastAsia="zh-CN"/>
          </w:rPr>
          <w:t>线性组网场景的干扰预测模型如公式9所示，</w:t>
        </w:r>
      </w:ins>
      <w:ins w:id="1152" w:author="李新" w:date="2024-01-15T11:35:55Z">
        <w:del w:id="1153" w:author="陈蔚燕" w:date="2024-01-16T22:49:15Z">
          <w:r>
            <w:rPr>
              <w:rFonts w:hint="eastAsia"/>
              <w:bCs/>
              <w:szCs w:val="21"/>
              <w:lang w:val="en-US" w:eastAsia="zh-CN"/>
            </w:rPr>
            <w:delText>在</w:delText>
          </w:r>
        </w:del>
      </w:ins>
      <w:ins w:id="1154" w:author="李新" w:date="2024-01-15T11:33:02Z">
        <w:del w:id="1155" w:author="陈蔚燕" w:date="2024-01-16T22:49:15Z">
          <w:r>
            <w:rPr>
              <w:rFonts w:hint="eastAsia"/>
              <w:bCs/>
              <w:szCs w:val="21"/>
              <w:lang w:val="en-US" w:eastAsia="zh-CN"/>
            </w:rPr>
            <w:delText>线性</w:delText>
          </w:r>
        </w:del>
      </w:ins>
      <w:ins w:id="1156" w:author="李新" w:date="2024-01-15T11:33:04Z">
        <w:del w:id="1157" w:author="陈蔚燕" w:date="2024-01-16T22:49:15Z">
          <w:r>
            <w:rPr>
              <w:rFonts w:hint="eastAsia"/>
              <w:bCs/>
              <w:szCs w:val="21"/>
              <w:lang w:val="en-US" w:eastAsia="zh-CN"/>
            </w:rPr>
            <w:delText>组网</w:delText>
          </w:r>
        </w:del>
      </w:ins>
      <w:ins w:id="1158" w:author="李新" w:date="2024-01-15T11:33:17Z">
        <w:del w:id="1159" w:author="陈蔚燕" w:date="2024-01-16T22:49:15Z">
          <w:r>
            <w:rPr>
              <w:rFonts w:hint="eastAsia"/>
              <w:bCs/>
              <w:szCs w:val="21"/>
              <w:lang w:val="en-US" w:eastAsia="zh-CN"/>
            </w:rPr>
            <w:delText>场景</w:delText>
          </w:r>
        </w:del>
      </w:ins>
      <w:ins w:id="1160" w:author="李新" w:date="2024-01-15T11:35:58Z">
        <w:del w:id="1161" w:author="陈蔚燕" w:date="2024-01-16T22:49:15Z">
          <w:r>
            <w:rPr>
              <w:rFonts w:hint="eastAsia"/>
              <w:bCs/>
              <w:szCs w:val="21"/>
              <w:lang w:val="en-US" w:eastAsia="zh-CN"/>
            </w:rPr>
            <w:delText>，</w:delText>
          </w:r>
        </w:del>
      </w:ins>
      <w:del w:id="1162" w:author="陈蔚燕" w:date="2024-01-16T22:49:15Z">
        <w:r>
          <w:rPr>
            <w:rFonts w:hint="eastAsia"/>
            <w:bCs/>
            <w:szCs w:val="21"/>
          </w:rPr>
          <w:delText>公式9中</w:delText>
        </w:r>
      </w:del>
      <w:ins w:id="1163" w:author="李新" w:date="2024-01-15T11:36:22Z">
        <w:del w:id="1164" w:author="陈蔚燕" w:date="2024-01-16T22:49:15Z">
          <w:r>
            <w:rPr>
              <w:rFonts w:hint="eastAsia"/>
              <w:bCs/>
              <w:szCs w:val="21"/>
              <w:lang w:val="en-US" w:eastAsia="zh-CN"/>
            </w:rPr>
            <w:delText>给出了</w:delText>
          </w:r>
        </w:del>
      </w:ins>
      <w:ins w:id="1165" w:author="李新" w:date="2024-01-15T11:36:23Z">
        <w:del w:id="1166" w:author="陈蔚燕" w:date="2024-01-16T22:49:15Z">
          <w:r>
            <w:rPr>
              <w:rFonts w:hint="eastAsia"/>
              <w:bCs/>
              <w:szCs w:val="21"/>
              <w:lang w:val="en-US" w:eastAsia="zh-CN"/>
            </w:rPr>
            <w:delText>干扰</w:delText>
          </w:r>
        </w:del>
      </w:ins>
      <w:ins w:id="1167" w:author="李新" w:date="2024-01-15T11:36:25Z">
        <w:del w:id="1168" w:author="陈蔚燕" w:date="2024-01-16T22:49:15Z">
          <w:r>
            <w:rPr>
              <w:rFonts w:hint="eastAsia"/>
              <w:bCs/>
              <w:szCs w:val="21"/>
              <w:lang w:val="en-US" w:eastAsia="zh-CN"/>
            </w:rPr>
            <w:delText>预测</w:delText>
          </w:r>
        </w:del>
      </w:ins>
      <w:ins w:id="1169" w:author="李新" w:date="2024-01-15T11:36:28Z">
        <w:del w:id="1170" w:author="陈蔚燕" w:date="2024-01-16T22:49:15Z">
          <w:r>
            <w:rPr>
              <w:rFonts w:hint="eastAsia"/>
              <w:bCs/>
              <w:szCs w:val="21"/>
              <w:lang w:val="en-US" w:eastAsia="zh-CN"/>
            </w:rPr>
            <w:delText>模型，</w:delText>
          </w:r>
        </w:del>
      </w:ins>
      <w:ins w:id="1171" w:author="李新" w:date="2024-01-15T11:36:29Z">
        <w:r>
          <w:rPr>
            <w:rFonts w:hint="eastAsia"/>
            <w:bCs/>
            <w:szCs w:val="21"/>
            <w:lang w:val="en-US" w:eastAsia="zh-CN"/>
          </w:rPr>
          <w:t>其中</w:t>
        </w:r>
      </w:ins>
      <w:r>
        <w:rPr>
          <w:rFonts w:hint="eastAsia"/>
          <w:bCs/>
          <w:szCs w:val="21"/>
        </w:rPr>
        <w:t>N代表干扰邻区集合，低空立体组网场景，垂直高空不同层的主服务小区和干扰小区集皆不同。需要低空主服务及干扰小区分布模型判断用户所处位置的主服务小区和其所受的干扰邻区集合。本文中主服务小区定义采用常规定义，为用户接收到各个小区的功率中最大的小区[25]。</w:t>
      </w:r>
    </w:p>
    <w:p>
      <w:pPr>
        <w:numPr>
          <w:ilvl w:val="255"/>
          <w:numId w:val="0"/>
          <w:ins w:id="1173" w:author="cmcc" w:date=""/>
        </w:numPr>
        <w:spacing w:line="312" w:lineRule="auto"/>
        <w:ind w:left="0" w:firstLine="420" w:firstLineChars="200"/>
        <w:rPr>
          <w:rFonts w:ascii="Times New Roman" w:hAnsi="Times New Roman"/>
          <w:sz w:val="21"/>
          <w:szCs w:val="24"/>
        </w:rPr>
        <w:pPrChange w:id="1172" w:author="李新" w:date="2024-01-15T11:37:33Z">
          <w:pPr>
            <w:pStyle w:val="2"/>
            <w:numPr>
              <w:ilvl w:val="2"/>
              <w:numId w:val="4"/>
            </w:numPr>
            <w:spacing w:line="312" w:lineRule="auto"/>
            <w:ind w:left="720" w:hanging="720"/>
          </w:pPr>
        </w:pPrChange>
      </w:pPr>
      <w:del w:id="1174" w:author="cmcc" w:date="2024-01-10T11:40:21Z">
        <w:commentRangeStart w:id="10"/>
        <w:r>
          <w:rPr>
            <w:rFonts w:hint="eastAsia" w:ascii="Times New Roman" w:hAnsi="Times New Roman"/>
            <w:strike/>
            <w:sz w:val="21"/>
            <w:szCs w:val="24"/>
            <w:highlight w:val="yellow"/>
            <w:rPrChange w:id="1175" w:author="陈蔚燕" w:date="2023-12-29T18:09:38Z">
              <w:rPr>
                <w:rFonts w:hint="eastAsia" w:ascii="Times New Roman" w:hAnsi="Times New Roman"/>
                <w:sz w:val="21"/>
                <w:szCs w:val="24"/>
              </w:rPr>
            </w:rPrChange>
          </w:rPr>
          <w:delText xml:space="preserve"> 低空主服务及干扰小区分布</w:delText>
        </w:r>
      </w:del>
      <w:ins w:id="1176" w:author="陈蔚燕" w:date="2023-12-29T18:05:10Z">
        <w:del w:id="1177" w:author="cmcc" w:date="2024-01-10T11:40:21Z">
          <w:r>
            <w:rPr>
              <w:rFonts w:hint="eastAsia" w:ascii="Times New Roman" w:hAnsi="Times New Roman"/>
              <w:strike/>
              <w:sz w:val="21"/>
              <w:szCs w:val="24"/>
              <w:highlight w:val="yellow"/>
              <w:lang w:eastAsia="zh-CN"/>
              <w:rPrChange w:id="1178" w:author="陈蔚燕" w:date="2023-12-29T18:09:38Z">
                <w:rPr>
                  <w:rFonts w:hint="eastAsia" w:ascii="Times New Roman" w:hAnsi="Times New Roman"/>
                  <w:sz w:val="21"/>
                  <w:szCs w:val="24"/>
                  <w:lang w:eastAsia="zh-CN"/>
                </w:rPr>
              </w:rPrChange>
            </w:rPr>
            <w:delText>预测</w:delText>
          </w:r>
          <w:commentRangeEnd w:id="10"/>
        </w:del>
      </w:ins>
      <w:del w:id="1179" w:author="cmcc" w:date="2024-01-10T11:40:21Z">
        <w:r>
          <w:rPr/>
          <w:commentReference w:id="10"/>
        </w:r>
      </w:del>
      <w:del w:id="1180" w:author="陈蔚燕" w:date="2023-12-29T18:05:09Z">
        <w:r>
          <w:rPr>
            <w:rFonts w:hint="eastAsia" w:ascii="Times New Roman" w:hAnsi="Times New Roman"/>
            <w:sz w:val="21"/>
            <w:szCs w:val="24"/>
          </w:rPr>
          <w:delText>模型</w:delText>
        </w:r>
      </w:del>
    </w:p>
    <w:p>
      <w:pPr>
        <w:spacing w:line="312" w:lineRule="auto"/>
        <w:ind w:firstLine="420" w:firstLineChars="0"/>
      </w:pPr>
      <w:r>
        <w:rPr>
          <w:rFonts w:hint="eastAsia"/>
          <w:bCs/>
          <w:szCs w:val="21"/>
        </w:rPr>
        <w:t>与地面主服务小区分布相对固定不同，低空立体组网场景的主服务小区分布在不同高度是不同的。</w:t>
      </w:r>
      <w:r>
        <w:rPr>
          <w:rFonts w:hint="eastAsia"/>
        </w:rPr>
        <w:t>天线主瓣朝上打</w:t>
      </w:r>
      <w:r>
        <w:rPr>
          <w:rFonts w:hint="eastAsia"/>
          <w:bCs/>
          <w:szCs w:val="21"/>
        </w:rPr>
        <w:t>的覆盖高度受限于天线下倾角，低空覆盖场景存在塔上黑的问题，即在服务小区上空没有覆盖，由邻区在服务小区上空形成越区覆盖。地面小区的塔上黑和邻区的越区覆盖，形成服务小区分层覆盖，低层的小区对高层的小区在相同水平位置不同垂直高度因覆盖高度受限而没有干扰。</w:t>
      </w:r>
    </w:p>
    <w:p>
      <w:pPr>
        <w:spacing w:line="312" w:lineRule="auto"/>
        <w:ind w:firstLine="420" w:firstLineChars="0"/>
        <w:rPr>
          <w:bCs/>
          <w:szCs w:val="21"/>
        </w:rPr>
      </w:pPr>
      <w:r>
        <w:rPr>
          <w:rFonts w:hint="eastAsia"/>
          <w:bCs/>
          <w:szCs w:val="21"/>
        </w:rPr>
        <w:t>低空立体组网方式带来了新的干扰问题，不同于传统的重叠覆盖、弱覆盖、过覆盖[26]，都属于小区边缘覆盖问题，新增了小区中心的渗透覆盖问题。渗透覆盖，在本区覆盖中心不同高度渗透了其他邻区的覆盖。</w:t>
      </w:r>
    </w:p>
    <w:p>
      <w:pPr>
        <w:spacing w:line="312" w:lineRule="auto"/>
        <w:ind w:firstLine="420" w:firstLineChars="0"/>
        <w:rPr>
          <w:bCs/>
          <w:szCs w:val="21"/>
        </w:rPr>
      </w:pPr>
      <w:r>
        <w:rPr>
          <w:rFonts w:hint="eastAsia"/>
          <w:bCs/>
          <w:szCs w:val="21"/>
        </w:rPr>
        <w:t>根据章节2低空干扰模型，满足公式13条件的小区为主服务小区：</w:t>
      </w:r>
    </w:p>
    <w:p>
      <w:pPr>
        <w:spacing w:line="312" w:lineRule="auto"/>
        <w:ind w:firstLine="420" w:firstLineChars="0"/>
        <w:jc w:val="center"/>
      </w:pPr>
      <m:oMath>
        <m:r>
          <m:rPr>
            <m:sty m:val="p"/>
          </m:rPr>
          <w:rPr>
            <w:rFonts w:ascii="Cambria Math"/>
          </w:rPr>
          <m:t>max(</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sSub>
                  <m:sSubPr>
                    <m:ctrlPr>
                      <w:rPr>
                        <w:rFonts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d</m:t>
                    </m:r>
                    <m:ctrlPr>
                      <w:rPr>
                        <w:rFonts w:ascii="Cambria Math" w:hAnsi="Cambria Math"/>
                        <w:i/>
                        <w:color w:val="000000" w:themeColor="text1"/>
                        <w:kern w:val="24"/>
                        <w:szCs w:val="21"/>
                        <w14:textFill>
                          <w14:solidFill>
                            <w14:schemeClr w14:val="tx1"/>
                          </w14:solidFill>
                        </w14:textFill>
                      </w:rPr>
                    </m:ctrlPr>
                  </m:e>
                  <m:sub>
                    <m:r>
                      <m:rPr/>
                      <w:rPr>
                        <w:rFonts w:ascii="Cambria Math" w:hAnsi="Cambria Math"/>
                        <w:color w:val="000000" w:themeColor="text1"/>
                        <w:kern w:val="24"/>
                        <w:szCs w:val="21"/>
                        <w14:textFill>
                          <w14:solidFill>
                            <w14:schemeClr w14:val="tx1"/>
                          </w14:solidFill>
                        </w14:textFill>
                      </w:rPr>
                      <m:t>dis</m:t>
                    </m:r>
                    <m:ctrlPr>
                      <w:rPr>
                        <w:rFonts w:ascii="Cambria Math" w:hAnsi="Cambria Math"/>
                        <w:i/>
                        <w:color w:val="000000" w:themeColor="text1"/>
                        <w:kern w:val="24"/>
                        <w:szCs w:val="21"/>
                        <w14:textFill>
                          <w14:solidFill>
                            <w14:schemeClr w14:val="tx1"/>
                          </w14:solidFill>
                        </w14:textFill>
                      </w:rPr>
                    </m:ctrlPr>
                  </m:sub>
                </m:sSub>
                <m:ctrlPr>
                  <w:rPr>
                    <w:rFonts w:ascii="Cambria Math" w:hAnsi="Cambria Math"/>
                    <w:i/>
                    <w:color w:val="000000" w:themeColor="text1"/>
                    <w:kern w:val="24"/>
                    <w:szCs w:val="21"/>
                    <w14:textFill>
                      <w14:solidFill>
                        <w14:schemeClr w14:val="tx1"/>
                      </w14:solidFill>
                    </w14:textFill>
                  </w:rPr>
                </m:ctrlPr>
              </m:sup>
            </m:sSup>
            <m:r>
              <m:rPr/>
              <w:rPr>
                <w:rFonts w:ascii="Cambria Math" w:hAnsi="Cambria Math"/>
                <w:color w:val="000000" w:themeColor="text1"/>
                <w:kern w:val="24"/>
                <w:szCs w:val="21"/>
                <w14:textFill>
                  <w14:solidFill>
                    <w14:schemeClr w14:val="tx1"/>
                  </w14:solidFill>
                </w14:textFill>
              </w:rPr>
              <m:t>)</m:t>
            </m:r>
            <m:ctrlPr>
              <w:rPr>
                <w:rFonts w:ascii="Cambria Math" w:hAnsi="Cambria Math"/>
                <w:i/>
                <w:kern w:val="24"/>
                <w:szCs w:val="21"/>
              </w:rPr>
            </m:ctrlPr>
          </m:e>
        </m:nary>
        <m:r>
          <m:rPr/>
          <w:rPr>
            <w:rFonts w:ascii="Cambria Math"/>
            <w:kern w:val="24"/>
            <w:szCs w:val="21"/>
          </w:rPr>
          <m:t>=max</m:t>
        </m:r>
        <m:r>
          <m:rPr>
            <m:sty m:val="p"/>
          </m:rPr>
          <w:rPr>
            <w:rFonts w:ascii="Cambria Math"/>
          </w:rPr>
          <m:t>(</m:t>
        </m:r>
        <m:r>
          <m:rPr>
            <m:sty m:val="p"/>
          </m:rPr>
          <w:rPr>
            <w:rFonts w:ascii="Cambria Math" w:hAnsi="Cambria Math" w:eastAsiaTheme="minorEastAsia"/>
            <w:color w:val="000000" w:themeColor="text1"/>
            <w:kern w:val="24"/>
            <w:szCs w:val="21"/>
            <w14:textFill>
              <w14:solidFill>
                <w14:schemeClr w14:val="tx1"/>
              </w14:solidFill>
            </w14:textFill>
          </w:rPr>
          <m:t>Const∗</m:t>
        </m:r>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ad>
                  <m:radPr>
                    <m:degHide m:val="1"/>
                    <m:ctrlPr>
                      <w:rPr>
                        <w:rFonts w:hint="eastAsia" w:ascii="Cambria Math" w:hAnsi="Cambria Math"/>
                        <w:i/>
                        <w:color w:val="000000" w:themeColor="text1"/>
                        <w:kern w:val="24"/>
                        <w:szCs w:val="21"/>
                        <w14:textFill>
                          <w14:solidFill>
                            <w14:schemeClr w14:val="tx1"/>
                          </w14:solidFill>
                        </w14:textFill>
                      </w:rPr>
                    </m:ctrlPr>
                  </m:radPr>
                  <m:deg>
                    <m:ctrlPr>
                      <w:rPr>
                        <w:rFonts w:hint="eastAsia" w:ascii="Cambria Math" w:hAnsi="Cambria Math"/>
                        <w:i/>
                        <w:color w:val="000000" w:themeColor="text1"/>
                        <w:kern w:val="24"/>
                        <w:szCs w:val="21"/>
                        <w14:textFill>
                          <w14:solidFill>
                            <w14:schemeClr w14:val="tx1"/>
                          </w14:solidFill>
                        </w14:textFill>
                      </w:rPr>
                    </m:ctrlPr>
                  </m:deg>
                  <m:e>
                    <m:sSup>
                      <m:sSupPr>
                        <m:ctrlPr>
                          <w:rPr>
                            <w:rFonts w:hint="eastAsia" w:ascii="Cambria Math" w:hAnsi="Cambria Math"/>
                            <w:i/>
                            <w:color w:val="000000" w:themeColor="text1"/>
                            <w:kern w:val="24"/>
                            <w:szCs w:val="21"/>
                            <w14:textFill>
                              <w14:solidFill>
                                <w14:schemeClr w14:val="tx1"/>
                              </w14:solidFill>
                            </w14:textFill>
                          </w:rPr>
                        </m:ctrlPr>
                      </m:sSupPr>
                      <m:e>
                        <m:r>
                          <m:rPr/>
                          <w:rPr>
                            <w:rFonts w:ascii="Cambria Math" w:hAnsi="Cambria Math"/>
                            <w:color w:val="000000" w:themeColor="text1"/>
                            <w:kern w:val="24"/>
                            <w:szCs w:val="21"/>
                            <w14:textFill>
                              <w14:solidFill>
                                <w14:schemeClr w14:val="tx1"/>
                              </w14:solidFill>
                            </w14:textFill>
                          </w:rPr>
                          <m:t>ℎ</m:t>
                        </m:r>
                        <m:ctrlPr>
                          <w:rPr>
                            <w:rFonts w:hint="eastAsia"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2</m:t>
                        </m:r>
                        <m:ctrlPr>
                          <w:rPr>
                            <w:rFonts w:hint="eastAsia" w:ascii="Cambria Math" w:hAnsi="Cambria Math"/>
                            <w:i/>
                            <w:color w:val="000000" w:themeColor="text1"/>
                            <w:kern w:val="24"/>
                            <w:szCs w:val="21"/>
                            <w14:textFill>
                              <w14:solidFill>
                                <w14:schemeClr w14:val="tx1"/>
                              </w14:solidFill>
                            </w14:textFill>
                          </w:rPr>
                        </m:ctrlPr>
                      </m:sup>
                    </m:sSup>
                    <m:r>
                      <m:rPr/>
                      <w:rPr>
                        <w:rFonts w:ascii="Cambria Math" w:hAnsi="Cambria Math"/>
                        <w:color w:val="000000" w:themeColor="text1"/>
                        <w:kern w:val="24"/>
                        <w:szCs w:val="21"/>
                        <w14:textFill>
                          <w14:solidFill>
                            <w14:schemeClr w14:val="tx1"/>
                          </w14:solidFill>
                        </w14:textFill>
                      </w:rPr>
                      <m:t>+</m:t>
                    </m:r>
                    <m:sSup>
                      <m:sSupPr>
                        <m:ctrlPr>
                          <w:rPr>
                            <w:rFonts w:ascii="Cambria Math" w:hAnsi="Cambria Math"/>
                            <w:i/>
                            <w:color w:val="000000" w:themeColor="text1"/>
                            <w:kern w:val="24"/>
                            <w:szCs w:val="21"/>
                            <w14:textFill>
                              <w14:solidFill>
                                <w14:schemeClr w14:val="tx1"/>
                              </w14:solidFill>
                            </w14:textFill>
                          </w:rPr>
                        </m:ctrlPr>
                      </m:sSupPr>
                      <m:e>
                        <m:r>
                          <m:rPr/>
                          <w:rPr>
                            <w:rFonts w:ascii="Cambria Math" w:hAnsi="Cambria Math"/>
                            <w:color w:val="000000" w:themeColor="text1"/>
                            <w:kern w:val="24"/>
                            <w:szCs w:val="21"/>
                            <w14:textFill>
                              <w14:solidFill>
                                <w14:schemeClr w14:val="tx1"/>
                              </w14:solidFill>
                            </w14:textFill>
                          </w:rPr>
                          <m:t>d</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2</m:t>
                        </m:r>
                        <m:ctrlPr>
                          <w:rPr>
                            <w:rFonts w:ascii="Cambria Math" w:hAnsi="Cambria Math"/>
                            <w:i/>
                            <w:color w:val="000000" w:themeColor="text1"/>
                            <w:kern w:val="24"/>
                            <w:szCs w:val="21"/>
                            <w14:textFill>
                              <w14:solidFill>
                                <w14:schemeClr w14:val="tx1"/>
                              </w14:solidFill>
                            </w14:textFill>
                          </w:rPr>
                        </m:ctrlPr>
                      </m:sup>
                    </m:sSup>
                    <m:ctrlPr>
                      <w:rPr>
                        <w:rFonts w:hint="eastAsia" w:ascii="Cambria Math" w:hAnsi="Cambria Math"/>
                        <w:i/>
                        <w:color w:val="000000" w:themeColor="text1"/>
                        <w:kern w:val="24"/>
                        <w:szCs w:val="21"/>
                        <w14:textFill>
                          <w14:solidFill>
                            <w14:schemeClr w14:val="tx1"/>
                          </w14:solidFill>
                        </w14:textFill>
                      </w:rPr>
                    </m:ctrlPr>
                  </m:e>
                </m:rad>
                <m:ctrlPr>
                  <w:rPr>
                    <w:rFonts w:ascii="Cambria Math" w:hAnsi="Cambria Math"/>
                    <w:i/>
                    <w:color w:val="000000" w:themeColor="text1"/>
                    <w:kern w:val="24"/>
                    <w:szCs w:val="21"/>
                    <w14:textFill>
                      <w14:solidFill>
                        <w14:schemeClr w14:val="tx1"/>
                      </w14:solidFill>
                    </w14:textFill>
                  </w:rPr>
                </m:ctrlPr>
              </m:sup>
            </m:sSup>
            <m:r>
              <m:rPr/>
              <w:rPr>
                <w:rFonts w:ascii="Cambria Math" w:hAnsi="Cambria Math"/>
                <w:color w:val="000000" w:themeColor="text1"/>
                <w:kern w:val="24"/>
                <w:szCs w:val="21"/>
                <w14:textFill>
                  <w14:solidFill>
                    <w14:schemeClr w14:val="tx1"/>
                  </w14:solidFill>
                </w14:textFill>
              </w:rPr>
              <m:t>)</m:t>
            </m:r>
            <m:ctrlPr>
              <w:rPr>
                <w:rFonts w:ascii="Cambria Math" w:hAnsi="Cambria Math"/>
                <w:i/>
                <w:kern w:val="24"/>
                <w:szCs w:val="21"/>
              </w:rPr>
            </m:ctrlPr>
          </m:e>
        </m:nary>
      </m:oMath>
      <w:r>
        <w:rPr>
          <w:rFonts w:hint="eastAsia"/>
          <w:kern w:val="24"/>
          <w:szCs w:val="21"/>
        </w:rPr>
        <w:t xml:space="preserve"> </w:t>
      </w:r>
      <w:r>
        <w:rPr>
          <w:rFonts w:hint="eastAsia" w:hAnsi="Cambria Math"/>
        </w:rPr>
        <w:t>（公式13）</w:t>
      </w:r>
    </w:p>
    <w:p>
      <w:pPr>
        <w:spacing w:line="312" w:lineRule="auto"/>
        <w:ind w:firstLine="420" w:firstLineChars="0"/>
        <w:rPr>
          <w:bCs/>
          <w:szCs w:val="21"/>
        </w:rPr>
      </w:pPr>
      <w:r>
        <w:rPr>
          <w:rFonts w:hint="eastAsia"/>
          <w:bCs/>
          <w:szCs w:val="21"/>
        </w:rPr>
        <w:t>由图9所示，线性组网场景，地面小区空中第一层服务小区由地面服务小区第一圈邻区覆盖，第二层服务小区由第二圈邻区覆盖，依次类推。</w:t>
      </w:r>
    </w:p>
    <w:p>
      <w:pPr>
        <w:spacing w:line="312" w:lineRule="auto"/>
        <w:ind w:firstLine="420" w:firstLineChars="0"/>
        <w:rPr>
          <w:rFonts w:hint="eastAsia" w:eastAsia="宋体"/>
          <w:lang w:eastAsia="zh-CN"/>
        </w:rPr>
      </w:pPr>
      <w:del w:id="1181" w:author="cmcc" w:date="2024-01-16T09:40:34Z">
        <w:commentRangeStart w:id="11"/>
        <w:r>
          <w:rPr>
            <w:rFonts w:hint="eastAsia"/>
            <w:highlight w:val="yellow"/>
            <w:rPrChange w:id="1182" w:author="李新" w:date="2024-01-15T10:39:32Z">
              <w:rPr>
                <w:rFonts w:hint="eastAsia"/>
              </w:rPr>
            </w:rPrChange>
          </w:rPr>
          <w:delText>小结2</w:delText>
        </w:r>
      </w:del>
      <w:del w:id="1183" w:author="cmcc" w:date="2024-01-16T09:40:34Z">
        <w:r>
          <w:rPr>
            <w:rFonts w:hint="eastAsia"/>
          </w:rPr>
          <w:delText>：</w:delText>
        </w:r>
      </w:del>
      <w:r>
        <w:rPr>
          <w:rFonts w:hint="eastAsia"/>
        </w:rPr>
        <w:t>如图9所示，</w:t>
      </w:r>
      <w:commentRangeEnd w:id="11"/>
      <w:r>
        <w:commentReference w:id="11"/>
      </w:r>
      <w:r>
        <w:rPr>
          <w:rFonts w:hint="eastAsia"/>
        </w:rPr>
        <w:t>以地面服务小区0为中心，站间距的1/2为半径，在地面服务小区0上空圆柱体内，低空服务小区分层覆盖，且圆柱体内左侧三角形空间对应的邻区PCI（physical cell ID）集依次为地面服务小区0中心连接线右侧邻区列表；右侧锯齿三角形空间对应的PCI集依次为地面服务小区0中心连接线上左侧邻区列表。</w:t>
      </w:r>
    </w:p>
    <w:p>
      <w:pPr>
        <w:spacing w:line="312" w:lineRule="auto"/>
        <w:ind w:firstLine="0" w:firstLineChars="0"/>
        <w:jc w:val="center"/>
      </w:pPr>
      <w:r>
        <w:drawing>
          <wp:inline distT="0" distB="0" distL="114300" distR="114300">
            <wp:extent cx="4511040" cy="1375410"/>
            <wp:effectExtent l="0" t="0" r="3810" b="57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6"/>
                    <a:stretch>
                      <a:fillRect/>
                    </a:stretch>
                  </pic:blipFill>
                  <pic:spPr>
                    <a:xfrm>
                      <a:off x="0" y="0"/>
                      <a:ext cx="4511040" cy="1375410"/>
                    </a:xfrm>
                    <a:prstGeom prst="rect">
                      <a:avLst/>
                    </a:prstGeom>
                    <a:noFill/>
                    <a:ln>
                      <a:noFill/>
                    </a:ln>
                  </pic:spPr>
                </pic:pic>
              </a:graphicData>
            </a:graphic>
          </wp:inline>
        </w:drawing>
      </w:r>
    </w:p>
    <w:p>
      <w:pPr>
        <w:spacing w:line="312" w:lineRule="auto"/>
        <w:ind w:firstLine="0" w:firstLineChars="0"/>
        <w:jc w:val="center"/>
        <w:rPr>
          <w:sz w:val="18"/>
          <w:szCs w:val="18"/>
        </w:rPr>
      </w:pPr>
      <w:r>
        <w:rPr>
          <w:rFonts w:hint="eastAsia"/>
          <w:sz w:val="18"/>
          <w:szCs w:val="18"/>
        </w:rPr>
        <w:t>图9：低空主服PCI示意图</w:t>
      </w:r>
    </w:p>
    <w:p>
      <w:pPr>
        <w:spacing w:line="312" w:lineRule="auto"/>
        <w:ind w:firstLine="420" w:firstLineChars="0"/>
        <w:rPr>
          <w:bCs/>
          <w:szCs w:val="21"/>
        </w:rPr>
      </w:pPr>
      <w:r>
        <w:rPr>
          <w:rFonts w:hint="eastAsia"/>
          <w:bCs/>
          <w:szCs w:val="21"/>
        </w:rPr>
        <w:t>本节提出了三点定位法确认空间任意一点位置的用户的主服务小区及其邻区列表集合，如图10所示。以主服务小区法线方向为基准，沿小区中心连线，与本区法线方向处于同一方向的小区称之为本区右侧小区，反之处于反向方向的小区称之为左侧小区。新增左右边界线、左右三角形、左右邻区列表定义如下：</w:t>
      </w:r>
    </w:p>
    <w:p>
      <w:pPr>
        <w:spacing w:line="312" w:lineRule="auto"/>
        <w:ind w:firstLine="420" w:firstLineChars="0"/>
      </w:pPr>
      <w:r>
        <w:rPr>
          <w:rFonts w:hint="eastAsia"/>
        </w:rPr>
        <w:t>定义1：右边界线，两站中心连接线中间位置垂直方向为右边界线，按[(2n-1)h]分层；左边界线，以服务小区基站位置垂直方向为左边界线，按[(2n)h]分层。</w:t>
      </w:r>
    </w:p>
    <w:p>
      <w:pPr>
        <w:spacing w:line="312" w:lineRule="auto"/>
        <w:ind w:firstLine="420" w:firstLineChars="0"/>
      </w:pPr>
      <w:r>
        <w:rPr>
          <w:rFonts w:hint="eastAsia"/>
        </w:rPr>
        <w:t>定义2：右</w:t>
      </w:r>
      <w:r>
        <w:rPr>
          <w:rFonts w:hint="eastAsia"/>
          <w:bCs/>
          <w:szCs w:val="21"/>
        </w:rPr>
        <w:t>三角形</w:t>
      </w:r>
      <w:r>
        <w:rPr>
          <w:rFonts w:hint="eastAsia"/>
        </w:rPr>
        <w:t>，顶点在右边界线；左</w:t>
      </w:r>
      <w:r>
        <w:rPr>
          <w:rFonts w:hint="eastAsia"/>
          <w:bCs/>
          <w:szCs w:val="21"/>
        </w:rPr>
        <w:t>三角形</w:t>
      </w:r>
      <w:r>
        <w:rPr>
          <w:rFonts w:hint="eastAsia"/>
        </w:rPr>
        <w:t>，顶点在左边界线。</w:t>
      </w:r>
    </w:p>
    <w:p>
      <w:pPr>
        <w:spacing w:line="312" w:lineRule="auto"/>
        <w:ind w:firstLine="420" w:firstLineChars="0"/>
      </w:pPr>
      <w:r>
        <w:rPr>
          <w:rFonts w:hint="eastAsia"/>
        </w:rPr>
        <w:t>定义3：右邻区列表，从地面到高空，右三角形从地往空方向对应的的PCI列表依次为本区地面中心连接线邻区的右边列表；左邻区列表，左三角形地往空方向对应的PCI序列依次为本区地面中心连接线邻区的左边列表。</w:t>
      </w:r>
    </w:p>
    <w:p>
      <w:pPr>
        <w:spacing w:line="312" w:lineRule="auto"/>
        <w:ind w:firstLine="420" w:firstLineChars="0"/>
      </w:pPr>
      <w:r>
        <w:rPr>
          <w:rFonts w:hint="eastAsia"/>
        </w:rPr>
        <w:t>三点定位法如下：</w:t>
      </w:r>
    </w:p>
    <w:p>
      <w:pPr>
        <w:numPr>
          <w:ilvl w:val="0"/>
          <w:numId w:val="6"/>
        </w:numPr>
        <w:spacing w:line="312" w:lineRule="auto"/>
        <w:ind w:firstLineChars="0"/>
      </w:pPr>
      <w:r>
        <w:rPr>
          <w:rFonts w:hint="eastAsia"/>
        </w:rPr>
        <w:t>确定本区左右边界分层点。左边界分层垂直方向起点为本区位置标记为0，间隔为h=2*xtan</w:t>
      </w:r>
      <m:oMath>
        <m:r>
          <m:rPr>
            <m:sty m:val="p"/>
          </m:rPr>
          <w:rPr>
            <w:rFonts w:ascii="Cambria Math" w:hAnsi="Cambria Math"/>
          </w:rPr>
          <m:t>α</m:t>
        </m:r>
      </m:oMath>
      <w:r>
        <w:rPr>
          <w:rFonts w:hint="eastAsia"/>
        </w:rPr>
        <w:t>，右边界分层起点为xtan</w:t>
      </w:r>
      <m:oMath>
        <m:r>
          <m:rPr>
            <m:sty m:val="p"/>
          </m:rPr>
          <w:rPr>
            <w:rFonts w:ascii="Cambria Math" w:hAnsi="Cambria Math"/>
          </w:rPr>
          <m:t>α</m:t>
        </m:r>
      </m:oMath>
      <w:r>
        <w:rPr>
          <w:rFonts w:hint="eastAsia"/>
        </w:rPr>
        <w:t>，间隔为h=2*xtan</w:t>
      </w:r>
      <m:oMath>
        <m:r>
          <m:rPr>
            <m:sty m:val="p"/>
          </m:rPr>
          <w:rPr>
            <w:rFonts w:ascii="Cambria Math" w:hAnsi="Cambria Math"/>
          </w:rPr>
          <m:t>α</m:t>
        </m:r>
      </m:oMath>
      <w:r>
        <w:rPr>
          <w:rFonts w:hint="eastAsia"/>
        </w:rPr>
        <w:t>。其中</w:t>
      </w:r>
      <m:oMath>
        <m:r>
          <m:rPr>
            <m:sty m:val="p"/>
          </m:rPr>
          <w:rPr>
            <w:rFonts w:ascii="Cambria Math" w:hAnsi="Cambria Math"/>
          </w:rPr>
          <m:t>α</m:t>
        </m:r>
      </m:oMath>
      <w:r>
        <w:rPr>
          <w:rFonts w:hint="eastAsia"/>
        </w:rPr>
        <w:t>为基站天线下倾角，x为站间距的1/2。</w:t>
      </w:r>
    </w:p>
    <w:p>
      <w:pPr>
        <w:numPr>
          <w:ilvl w:val="0"/>
          <w:numId w:val="6"/>
        </w:numPr>
        <w:spacing w:line="312" w:lineRule="auto"/>
        <w:ind w:firstLineChars="0"/>
      </w:pPr>
      <w:r>
        <w:rPr>
          <w:rFonts w:hint="eastAsia"/>
        </w:rPr>
        <w:t>用户位置为[x</w:t>
      </w:r>
      <w:r>
        <w:rPr>
          <w:rFonts w:hint="eastAsia"/>
          <w:vertAlign w:val="subscript"/>
        </w:rPr>
        <w:t>0</w:t>
      </w:r>
      <w:r>
        <w:rPr>
          <w:rFonts w:hint="eastAsia"/>
        </w:rPr>
        <w:t>,y</w:t>
      </w:r>
      <w:r>
        <w:rPr>
          <w:rFonts w:hint="eastAsia"/>
          <w:vertAlign w:val="subscript"/>
        </w:rPr>
        <w:t>0</w:t>
      </w:r>
      <w:r>
        <w:rPr>
          <w:rFonts w:hint="eastAsia"/>
        </w:rPr>
        <w:t>]，经过</w:t>
      </w:r>
      <w:r>
        <w:t>用户</w:t>
      </w:r>
      <w:r>
        <w:rPr>
          <w:rFonts w:hint="eastAsia"/>
        </w:rPr>
        <w:t>做</w:t>
      </w:r>
      <w:r>
        <w:t>两条平行线（斜率为tanα，−tanα），与左右边界线</w:t>
      </w:r>
      <w:r>
        <w:rPr>
          <w:rFonts w:hint="eastAsia"/>
        </w:rPr>
        <w:t>相交，左边界线交点为[y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]，右边界线交点为[y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-h，y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+h]。</w:t>
      </w:r>
    </w:p>
    <w:p>
      <w:pPr>
        <w:numPr>
          <w:ilvl w:val="0"/>
          <w:numId w:val="6"/>
        </w:numPr>
        <w:spacing w:line="312" w:lineRule="auto"/>
        <w:ind w:firstLineChars="0"/>
      </w:pPr>
      <w:r>
        <w:rPr>
          <w:rFonts w:hint="eastAsia"/>
        </w:rPr>
        <w:t>如果(y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)/h=(y</w:t>
      </w:r>
      <w:r>
        <w:rPr>
          <w:rFonts w:hint="eastAsia"/>
          <w:vertAlign w:val="subscript"/>
        </w:rPr>
        <w:t>0</w:t>
      </w:r>
      <w:r>
        <w:rPr>
          <w:rFonts w:hint="eastAsia"/>
        </w:rPr>
        <w:t>+x</w:t>
      </w:r>
      <w:r>
        <w:rPr>
          <w:rFonts w:hint="eastAsia"/>
          <w:vertAlign w:val="subscript"/>
        </w:rPr>
        <w:t>0</w:t>
      </w:r>
      <w:r>
        <w:rPr>
          <w:rFonts w:hint="eastAsia"/>
        </w:rPr>
        <w:t>*tan</w:t>
      </w:r>
      <w:r>
        <w:t>α</w:t>
      </w:r>
      <w:r>
        <w:rPr>
          <w:rFonts w:hint="eastAsia"/>
        </w:rPr>
        <w:t>)/h=M（/表示取商），其中M为层数，则服务小区PCI = 右邻区列表rightlist{L</w:t>
      </w:r>
      <w:r>
        <w:rPr>
          <w:rFonts w:ascii="Arial" w:hAnsi="Arial" w:cs="Arial"/>
        </w:rPr>
        <w:t>ǀ</w:t>
      </w:r>
      <m:oMath>
        <m:r>
          <m:rPr>
            <m:sty m:val="p"/>
          </m:rPr>
          <w:rPr>
            <w:rFonts w:ascii="Cambria Math" w:hAnsi="Arial" w:cs="Arial"/>
          </w:rPr>
          <m:t>L</m:t>
        </m:r>
        <m:r>
          <m:rPr>
            <m:sty m:val="p"/>
          </m:rPr>
          <w:rPr>
            <w:rFonts w:ascii="Cambria Math" w:hAnsi="Cambria Math" w:cs="Arial"/>
          </w:rPr>
          <m:t>∈</m:t>
        </m:r>
      </m:oMath>
      <w:r>
        <w:rPr>
          <w:rFonts w:hint="eastAsia"/>
        </w:rPr>
        <w:t>N，L=M}，表示用户所处位置的服务小区PCI属等于右邻区列表中的第M个小区。如果(y0-x0tana)/h</w:t>
      </w:r>
      <m:oMath>
        <m:r>
          <m:rPr>
            <m:sty m:val="p"/>
          </m:rPr>
          <w:rPr>
            <w:rFonts w:ascii="Cambria Math" w:hAnsi="Cambria Math"/>
          </w:rPr>
          <m:t>≠</m:t>
        </m:r>
      </m:oMath>
      <w:r>
        <w:rPr>
          <w:rFonts w:hint="eastAsia"/>
        </w:rPr>
        <w:t>(y-dtan(a)+2h)/h，则服务小区PCI = 左邻区列表leftlist{L</w:t>
      </w:r>
      <w:r>
        <w:rPr>
          <w:rFonts w:ascii="Arial" w:hAnsi="Arial" w:cs="Arial"/>
        </w:rPr>
        <w:t>ǀ</w:t>
      </w:r>
      <m:oMath>
        <m:r>
          <m:rPr>
            <m:sty m:val="p"/>
          </m:rPr>
          <w:rPr>
            <w:rFonts w:ascii="Cambria Math" w:hAnsi="Arial" w:cs="Arial"/>
          </w:rPr>
          <m:t>L</m:t>
        </m:r>
        <m:r>
          <m:rPr>
            <m:sty m:val="p"/>
          </m:rPr>
          <w:rPr>
            <w:rFonts w:ascii="Cambria Math" w:hAnsi="Cambria Math" w:cs="Arial"/>
          </w:rPr>
          <m:t>∈</m:t>
        </m:r>
      </m:oMath>
      <w:r>
        <w:rPr>
          <w:rFonts w:hint="eastAsia"/>
        </w:rPr>
        <w:t>N，L=(y0+x0tana-h)/h=M}，表示用户所处位置的服务小区PCI属于左邻区列表的第M个。</w:t>
      </w:r>
    </w:p>
    <w:p>
      <w:pPr>
        <w:spacing w:line="312" w:lineRule="auto"/>
        <w:ind w:firstLine="0" w:firstLineChars="0"/>
        <w:jc w:val="center"/>
      </w:pPr>
      <w:r>
        <w:drawing>
          <wp:inline distT="0" distB="0" distL="114300" distR="114300">
            <wp:extent cx="2025650" cy="3385820"/>
            <wp:effectExtent l="0" t="0" r="3175" b="508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7"/>
                    <a:stretch>
                      <a:fillRect/>
                    </a:stretch>
                  </pic:blipFill>
                  <pic:spPr>
                    <a:xfrm>
                      <a:off x="0" y="0"/>
                      <a:ext cx="2025650" cy="3385820"/>
                    </a:xfrm>
                    <a:prstGeom prst="rect">
                      <a:avLst/>
                    </a:prstGeom>
                    <a:noFill/>
                    <a:ln>
                      <a:noFill/>
                    </a:ln>
                  </pic:spPr>
                </pic:pic>
              </a:graphicData>
            </a:graphic>
          </wp:inline>
        </w:drawing>
      </w:r>
    </w:p>
    <w:p>
      <w:pPr>
        <w:ind w:firstLine="0" w:firstLineChars="0"/>
        <w:jc w:val="center"/>
        <w:rPr>
          <w:sz w:val="18"/>
          <w:szCs w:val="18"/>
        </w:rPr>
      </w:pPr>
      <w:r>
        <w:rPr>
          <w:rFonts w:hint="eastAsia"/>
          <w:sz w:val="18"/>
          <w:szCs w:val="18"/>
        </w:rPr>
        <w:t>图10 低空主服务小区模型</w:t>
      </w:r>
    </w:p>
    <w:p>
      <w:pPr>
        <w:ind w:firstLine="420"/>
        <w:rPr>
          <w:ins w:id="1184" w:author="cmcc" w:date="2024-01-10T11:40:03Z"/>
          <w:rFonts w:hint="eastAsia" w:ascii="Times New Roman" w:hAnsi="Times New Roman"/>
          <w:sz w:val="21"/>
          <w:szCs w:val="24"/>
        </w:rPr>
      </w:pPr>
    </w:p>
    <w:p>
      <w:pPr>
        <w:spacing w:line="312" w:lineRule="auto"/>
        <w:ind w:firstLine="420" w:firstLineChars="0"/>
        <w:rPr>
          <w:del w:id="1186" w:author="李新" w:date="2024-01-15T11:11:34Z"/>
          <w:rFonts w:hint="eastAsia" w:eastAsia="宋体"/>
          <w:lang w:val="en-US" w:eastAsia="zh-CN"/>
          <w:rPrChange w:id="1187" w:author="cmcc" w:date="2024-01-10T11:43:21Z">
            <w:rPr>
              <w:del w:id="1188" w:author="李新" w:date="2024-01-15T11:11:34Z"/>
              <w:rFonts w:hint="default" w:eastAsia="宋体"/>
              <w:lang w:val="en-US" w:eastAsia="zh-CN"/>
            </w:rPr>
          </w:rPrChange>
        </w:rPr>
        <w:pPrChange w:id="1185" w:author="cmcc" w:date="2024-01-10T11:43:21Z">
          <w:pPr>
            <w:ind w:firstLine="420"/>
          </w:pPr>
        </w:pPrChange>
      </w:pPr>
      <w:ins w:id="1189" w:author="cmcc" w:date="2024-01-10T11:39:51Z">
        <w:del w:id="1190" w:author="李新" w:date="2024-01-15T11:11:34Z">
          <w:r>
            <w:rPr>
              <w:rFonts w:hint="eastAsia" w:ascii="Times New Roman" w:hAnsi="Times New Roman"/>
              <w:sz w:val="21"/>
              <w:szCs w:val="24"/>
            </w:rPr>
            <w:delText>低空</w:delText>
          </w:r>
        </w:del>
      </w:ins>
      <w:ins w:id="1191" w:author="cmcc" w:date="2024-01-10T11:39:51Z">
        <w:del w:id="1192" w:author="李新" w:date="2024-01-15T11:11:34Z">
          <w:r>
            <w:rPr>
              <w:rFonts w:hint="eastAsia" w:ascii="Times New Roman" w:hAnsi="Times New Roman"/>
              <w:sz w:val="21"/>
              <w:szCs w:val="24"/>
              <w:lang w:eastAsia="zh-CN"/>
            </w:rPr>
            <w:delText>主服务及干扰小区分布预测</w:delText>
          </w:r>
        </w:del>
      </w:ins>
      <w:ins w:id="1193" w:author="cmcc" w:date="2024-01-10T11:39:54Z">
        <w:del w:id="1194" w:author="李新" w:date="2024-01-15T11:11:34Z">
          <w:r>
            <w:rPr>
              <w:rFonts w:hint="eastAsia"/>
              <w:sz w:val="21"/>
              <w:szCs w:val="24"/>
              <w:lang w:val="en-US" w:eastAsia="zh-CN"/>
            </w:rPr>
            <w:delText>模型</w:delText>
          </w:r>
        </w:del>
      </w:ins>
      <w:ins w:id="1195" w:author="cmcc" w:date="2024-01-10T11:43:16Z">
        <w:del w:id="1196" w:author="李新" w:date="2024-01-15T11:11:34Z">
          <w:r>
            <w:rPr>
              <w:rFonts w:hint="eastAsia"/>
              <w:sz w:val="21"/>
              <w:szCs w:val="24"/>
              <w:lang w:val="en-US" w:eastAsia="zh-CN"/>
            </w:rPr>
            <w:delText>由</w:delText>
          </w:r>
        </w:del>
      </w:ins>
      <w:ins w:id="1197" w:author="cmcc" w:date="2024-01-10T11:39:56Z">
        <w:del w:id="1198" w:author="李新" w:date="2024-01-15T11:11:34Z">
          <w:r>
            <w:rPr>
              <w:rFonts w:hint="eastAsia"/>
              <w:sz w:val="21"/>
              <w:szCs w:val="24"/>
              <w:lang w:val="en-US" w:eastAsia="zh-CN"/>
            </w:rPr>
            <w:delText>线性</w:delText>
          </w:r>
        </w:del>
      </w:ins>
      <w:ins w:id="1199" w:author="cmcc" w:date="2024-01-10T11:39:57Z">
        <w:del w:id="1200" w:author="李新" w:date="2024-01-15T11:11:34Z">
          <w:r>
            <w:rPr>
              <w:rFonts w:hint="eastAsia"/>
              <w:sz w:val="21"/>
              <w:szCs w:val="24"/>
              <w:lang w:val="en-US" w:eastAsia="zh-CN"/>
            </w:rPr>
            <w:delText>组网</w:delText>
          </w:r>
        </w:del>
      </w:ins>
      <w:ins w:id="1201" w:author="cmcc" w:date="2024-01-10T11:39:58Z">
        <w:del w:id="1202" w:author="李新" w:date="2024-01-15T11:11:34Z">
          <w:r>
            <w:rPr>
              <w:rFonts w:hint="eastAsia"/>
              <w:sz w:val="21"/>
              <w:szCs w:val="24"/>
              <w:lang w:val="en-US" w:eastAsia="zh-CN"/>
            </w:rPr>
            <w:delText>扩展</w:delText>
          </w:r>
        </w:del>
      </w:ins>
      <w:ins w:id="1203" w:author="cmcc" w:date="2024-01-10T11:40:01Z">
        <w:del w:id="1204" w:author="李新" w:date="2024-01-15T11:11:34Z">
          <w:r>
            <w:rPr>
              <w:rFonts w:hint="eastAsia"/>
              <w:sz w:val="21"/>
              <w:szCs w:val="24"/>
              <w:lang w:val="en-US" w:eastAsia="zh-CN"/>
            </w:rPr>
            <w:delText>至</w:delText>
          </w:r>
        </w:del>
      </w:ins>
      <w:ins w:id="1205" w:author="cmcc" w:date="2024-01-10T11:40:39Z">
        <w:del w:id="1206" w:author="李新" w:date="2024-01-15T11:11:34Z">
          <w:r>
            <w:rPr>
              <w:rFonts w:hint="eastAsia"/>
              <w:sz w:val="21"/>
              <w:szCs w:val="24"/>
              <w:lang w:val="en-US" w:eastAsia="zh-CN"/>
            </w:rPr>
            <w:delText>蜂窝</w:delText>
          </w:r>
        </w:del>
      </w:ins>
      <w:ins w:id="1207" w:author="cmcc" w:date="2024-01-10T11:40:40Z">
        <w:del w:id="1208" w:author="李新" w:date="2024-01-15T11:11:34Z">
          <w:r>
            <w:rPr>
              <w:rFonts w:hint="eastAsia"/>
              <w:sz w:val="21"/>
              <w:szCs w:val="24"/>
              <w:lang w:val="en-US" w:eastAsia="zh-CN"/>
            </w:rPr>
            <w:delText>组网</w:delText>
          </w:r>
        </w:del>
      </w:ins>
      <w:ins w:id="1209" w:author="cmcc" w:date="2024-01-10T11:40:41Z">
        <w:del w:id="1210" w:author="李新" w:date="2024-01-15T11:11:34Z">
          <w:r>
            <w:rPr>
              <w:rFonts w:hint="eastAsia"/>
              <w:sz w:val="21"/>
              <w:szCs w:val="24"/>
              <w:lang w:val="en-US" w:eastAsia="zh-CN"/>
            </w:rPr>
            <w:delText>场景，</w:delText>
          </w:r>
        </w:del>
      </w:ins>
      <w:ins w:id="1211" w:author="cmcc" w:date="2024-01-10T11:40:52Z">
        <w:del w:id="1212" w:author="李新" w:date="2024-01-15T11:11:34Z">
          <w:r>
            <w:rPr>
              <w:rFonts w:hint="eastAsia"/>
              <w:sz w:val="21"/>
              <w:szCs w:val="24"/>
              <w:lang w:val="en-US" w:eastAsia="zh-CN"/>
            </w:rPr>
            <w:delText>以</w:delText>
          </w:r>
        </w:del>
      </w:ins>
      <w:ins w:id="1213" w:author="cmcc" w:date="2024-01-10T11:40:53Z">
        <w:del w:id="1214" w:author="李新" w:date="2024-01-15T11:11:34Z">
          <w:r>
            <w:rPr>
              <w:rFonts w:hint="eastAsia"/>
              <w:sz w:val="21"/>
              <w:szCs w:val="24"/>
              <w:lang w:val="en-US" w:eastAsia="zh-CN"/>
            </w:rPr>
            <w:delText>主</w:delText>
          </w:r>
        </w:del>
      </w:ins>
      <w:ins w:id="1215" w:author="cmcc" w:date="2024-01-10T11:40:55Z">
        <w:del w:id="1216" w:author="李新" w:date="2024-01-15T11:11:34Z">
          <w:r>
            <w:rPr>
              <w:rFonts w:hint="eastAsia"/>
              <w:sz w:val="21"/>
              <w:szCs w:val="24"/>
              <w:lang w:val="en-US" w:eastAsia="zh-CN"/>
            </w:rPr>
            <w:delText>服务</w:delText>
          </w:r>
        </w:del>
      </w:ins>
      <w:ins w:id="1217" w:author="cmcc" w:date="2024-01-10T11:40:56Z">
        <w:del w:id="1218" w:author="李新" w:date="2024-01-15T11:11:34Z">
          <w:r>
            <w:rPr>
              <w:rFonts w:hint="eastAsia"/>
              <w:sz w:val="21"/>
              <w:szCs w:val="24"/>
              <w:lang w:val="en-US" w:eastAsia="zh-CN"/>
            </w:rPr>
            <w:delText>小区</w:delText>
          </w:r>
        </w:del>
      </w:ins>
      <w:ins w:id="1219" w:author="cmcc" w:date="2024-01-10T11:41:46Z">
        <w:del w:id="1220" w:author="李新" w:date="2024-01-15T11:11:34Z">
          <w:r>
            <w:rPr>
              <w:rFonts w:hint="eastAsia"/>
              <w:sz w:val="21"/>
              <w:szCs w:val="24"/>
              <w:lang w:val="en-US" w:eastAsia="zh-CN"/>
            </w:rPr>
            <w:delText>三</w:delText>
          </w:r>
        </w:del>
      </w:ins>
      <w:ins w:id="1221" w:author="cmcc" w:date="2024-01-10T11:41:48Z">
        <w:del w:id="1222" w:author="李新" w:date="2024-01-15T11:11:34Z">
          <w:r>
            <w:rPr>
              <w:rFonts w:hint="eastAsia"/>
              <w:sz w:val="21"/>
              <w:szCs w:val="24"/>
              <w:lang w:val="en-US" w:eastAsia="zh-CN"/>
            </w:rPr>
            <w:delText>扇区</w:delText>
          </w:r>
        </w:del>
      </w:ins>
      <w:ins w:id="1223" w:author="cmcc" w:date="2024-01-10T11:41:56Z">
        <w:del w:id="1224" w:author="李新" w:date="2024-01-15T11:11:34Z">
          <w:r>
            <w:rPr>
              <w:rFonts w:hint="eastAsia"/>
              <w:sz w:val="21"/>
              <w:szCs w:val="24"/>
              <w:lang w:val="en-US" w:eastAsia="zh-CN"/>
            </w:rPr>
            <w:delText>法线</w:delText>
          </w:r>
        </w:del>
      </w:ins>
      <w:ins w:id="1225" w:author="cmcc" w:date="2024-01-10T11:41:57Z">
        <w:del w:id="1226" w:author="李新" w:date="2024-01-15T11:11:34Z">
          <w:r>
            <w:rPr>
              <w:rFonts w:hint="eastAsia"/>
              <w:sz w:val="21"/>
              <w:szCs w:val="24"/>
              <w:lang w:val="en-US" w:eastAsia="zh-CN"/>
            </w:rPr>
            <w:delText>方向</w:delText>
          </w:r>
        </w:del>
      </w:ins>
      <w:ins w:id="1227" w:author="cmcc" w:date="2024-01-10T11:42:00Z">
        <w:del w:id="1228" w:author="李新" w:date="2024-01-15T11:11:34Z">
          <w:r>
            <w:rPr>
              <w:rFonts w:hint="eastAsia"/>
              <w:sz w:val="21"/>
              <w:szCs w:val="24"/>
              <w:lang w:val="en-US" w:eastAsia="zh-CN"/>
            </w:rPr>
            <w:delText>延展</w:delText>
          </w:r>
        </w:del>
      </w:ins>
      <w:ins w:id="1229" w:author="cmcc" w:date="2024-01-10T11:42:20Z">
        <w:del w:id="1230" w:author="李新" w:date="2024-01-15T11:11:34Z">
          <w:r>
            <w:rPr>
              <w:rFonts w:hint="eastAsia"/>
              <w:sz w:val="21"/>
              <w:szCs w:val="24"/>
              <w:lang w:val="en-US" w:eastAsia="zh-CN"/>
            </w:rPr>
            <w:delText>到</w:delText>
          </w:r>
        </w:del>
      </w:ins>
      <w:ins w:id="1231" w:author="cmcc" w:date="2024-01-10T11:42:22Z">
        <w:del w:id="1232" w:author="李新" w:date="2024-01-15T11:11:34Z">
          <w:r>
            <w:rPr>
              <w:rFonts w:hint="eastAsia"/>
              <w:sz w:val="21"/>
              <w:szCs w:val="24"/>
              <w:lang w:val="en-US" w:eastAsia="zh-CN"/>
            </w:rPr>
            <w:delText>外圈</w:delText>
          </w:r>
        </w:del>
      </w:ins>
      <w:ins w:id="1233" w:author="cmcc" w:date="2024-01-10T11:42:24Z">
        <w:del w:id="1234" w:author="李新" w:date="2024-01-15T11:11:34Z">
          <w:r>
            <w:rPr>
              <w:rFonts w:hint="eastAsia"/>
              <w:sz w:val="21"/>
              <w:szCs w:val="24"/>
              <w:lang w:val="en-US" w:eastAsia="zh-CN"/>
            </w:rPr>
            <w:delText>邻区</w:delText>
          </w:r>
        </w:del>
      </w:ins>
      <w:ins w:id="1235" w:author="cmcc" w:date="2024-01-10T11:42:07Z">
        <w:del w:id="1236" w:author="李新" w:date="2024-01-15T11:11:34Z">
          <w:r>
            <w:rPr>
              <w:rFonts w:hint="eastAsia"/>
              <w:sz w:val="21"/>
              <w:szCs w:val="24"/>
              <w:lang w:val="en-US" w:eastAsia="zh-CN"/>
            </w:rPr>
            <w:delText>，</w:delText>
          </w:r>
        </w:del>
      </w:ins>
      <w:ins w:id="1237" w:author="cmcc" w:date="2024-01-10T11:42:27Z">
        <w:del w:id="1238" w:author="李新" w:date="2024-01-15T11:11:34Z">
          <w:r>
            <w:rPr>
              <w:rFonts w:hint="eastAsia"/>
              <w:sz w:val="21"/>
              <w:szCs w:val="24"/>
              <w:lang w:val="en-US" w:eastAsia="zh-CN"/>
            </w:rPr>
            <w:delText>按</w:delText>
          </w:r>
        </w:del>
      </w:ins>
      <w:ins w:id="1239" w:author="cmcc" w:date="2024-01-10T11:42:29Z">
        <w:del w:id="1240" w:author="李新" w:date="2024-01-15T11:11:34Z">
          <w:r>
            <w:rPr>
              <w:rFonts w:hint="eastAsia"/>
              <w:sz w:val="21"/>
              <w:szCs w:val="24"/>
              <w:lang w:val="en-US" w:eastAsia="zh-CN"/>
            </w:rPr>
            <w:delText>线性</w:delText>
          </w:r>
        </w:del>
      </w:ins>
      <w:ins w:id="1241" w:author="cmcc" w:date="2024-01-10T11:42:30Z">
        <w:del w:id="1242" w:author="李新" w:date="2024-01-15T11:11:34Z">
          <w:r>
            <w:rPr>
              <w:rFonts w:hint="eastAsia"/>
              <w:sz w:val="21"/>
              <w:szCs w:val="24"/>
              <w:lang w:val="en-US" w:eastAsia="zh-CN"/>
            </w:rPr>
            <w:delText>组网</w:delText>
          </w:r>
        </w:del>
      </w:ins>
      <w:ins w:id="1243" w:author="cmcc" w:date="2024-01-10T11:42:31Z">
        <w:del w:id="1244" w:author="李新" w:date="2024-01-15T11:11:34Z">
          <w:r>
            <w:rPr>
              <w:rFonts w:hint="eastAsia"/>
              <w:sz w:val="21"/>
              <w:szCs w:val="24"/>
              <w:lang w:val="en-US" w:eastAsia="zh-CN"/>
            </w:rPr>
            <w:delText>方式</w:delText>
          </w:r>
        </w:del>
      </w:ins>
      <w:ins w:id="1245" w:author="cmcc" w:date="2024-01-10T11:42:32Z">
        <w:del w:id="1246" w:author="李新" w:date="2024-01-15T11:11:34Z">
          <w:r>
            <w:rPr>
              <w:rFonts w:hint="eastAsia"/>
              <w:sz w:val="21"/>
              <w:szCs w:val="24"/>
              <w:lang w:val="en-US" w:eastAsia="zh-CN"/>
            </w:rPr>
            <w:delText>获得</w:delText>
          </w:r>
        </w:del>
      </w:ins>
      <w:ins w:id="1247" w:author="cmcc" w:date="2024-01-10T11:42:35Z">
        <w:del w:id="1248" w:author="李新" w:date="2024-01-15T11:11:34Z">
          <w:r>
            <w:rPr>
              <w:rFonts w:hint="eastAsia"/>
              <w:sz w:val="21"/>
              <w:szCs w:val="24"/>
              <w:lang w:val="en-US" w:eastAsia="zh-CN"/>
            </w:rPr>
            <w:delText>三</w:delText>
          </w:r>
        </w:del>
      </w:ins>
      <w:ins w:id="1249" w:author="cmcc" w:date="2024-01-10T11:43:32Z">
        <w:del w:id="1250" w:author="李新" w:date="2024-01-15T11:11:34Z">
          <w:r>
            <w:rPr>
              <w:rFonts w:hint="eastAsia"/>
              <w:sz w:val="21"/>
              <w:szCs w:val="24"/>
              <w:lang w:val="en-US" w:eastAsia="zh-CN"/>
            </w:rPr>
            <w:delText>个</w:delText>
          </w:r>
        </w:del>
      </w:ins>
      <w:ins w:id="1251" w:author="cmcc" w:date="2024-01-10T11:43:33Z">
        <w:del w:id="1252" w:author="李新" w:date="2024-01-15T11:11:34Z">
          <w:r>
            <w:rPr>
              <w:rFonts w:hint="eastAsia"/>
              <w:sz w:val="21"/>
              <w:szCs w:val="24"/>
              <w:lang w:val="en-US" w:eastAsia="zh-CN"/>
            </w:rPr>
            <w:delText>方向</w:delText>
          </w:r>
        </w:del>
      </w:ins>
      <w:ins w:id="1253" w:author="cmcc" w:date="2024-01-10T11:42:37Z">
        <w:del w:id="1254" w:author="李新" w:date="2024-01-15T11:11:34Z">
          <w:r>
            <w:rPr>
              <w:rFonts w:hint="eastAsia"/>
              <w:sz w:val="21"/>
              <w:szCs w:val="24"/>
              <w:lang w:val="en-US" w:eastAsia="zh-CN"/>
            </w:rPr>
            <w:delText>的</w:delText>
          </w:r>
        </w:del>
      </w:ins>
      <w:ins w:id="1255" w:author="cmcc" w:date="2024-01-10T11:42:39Z">
        <w:del w:id="1256" w:author="李新" w:date="2024-01-15T11:11:34Z">
          <w:r>
            <w:rPr>
              <w:rFonts w:hint="eastAsia"/>
              <w:sz w:val="21"/>
              <w:szCs w:val="24"/>
              <w:lang w:val="en-US" w:eastAsia="zh-CN"/>
            </w:rPr>
            <w:delText>邻区</w:delText>
          </w:r>
        </w:del>
      </w:ins>
      <w:ins w:id="1257" w:author="cmcc" w:date="2024-01-10T11:42:40Z">
        <w:del w:id="1258" w:author="李新" w:date="2024-01-15T11:11:34Z">
          <w:r>
            <w:rPr>
              <w:rFonts w:hint="eastAsia"/>
              <w:sz w:val="21"/>
              <w:szCs w:val="24"/>
              <w:lang w:val="en-US" w:eastAsia="zh-CN"/>
            </w:rPr>
            <w:delText>列表</w:delText>
          </w:r>
        </w:del>
      </w:ins>
      <w:ins w:id="1259" w:author="cmcc" w:date="2024-01-10T11:43:52Z">
        <w:del w:id="1260" w:author="李新" w:date="2024-01-15T11:11:34Z">
          <w:r>
            <w:rPr>
              <w:rFonts w:hint="eastAsia"/>
              <w:sz w:val="21"/>
              <w:szCs w:val="24"/>
              <w:lang w:val="en-US" w:eastAsia="zh-CN"/>
            </w:rPr>
            <w:delText>，</w:delText>
          </w:r>
        </w:del>
      </w:ins>
      <w:ins w:id="1261" w:author="cmcc" w:date="2024-01-10T11:44:42Z">
        <w:del w:id="1262" w:author="李新" w:date="2024-01-15T11:11:34Z">
          <w:r>
            <w:rPr>
              <w:rFonts w:hint="eastAsia"/>
              <w:sz w:val="21"/>
              <w:szCs w:val="24"/>
              <w:lang w:val="en-US" w:eastAsia="zh-CN"/>
            </w:rPr>
            <w:delText>采用</w:delText>
          </w:r>
        </w:del>
      </w:ins>
      <w:ins w:id="1263" w:author="cmcc" w:date="2024-01-10T11:43:07Z">
        <w:del w:id="1264" w:author="李新" w:date="2024-01-15T11:11:34Z">
          <w:r>
            <w:rPr>
              <w:rFonts w:hint="eastAsia" w:ascii="Times New Roman" w:hAnsi="Times New Roman"/>
              <w:sz w:val="21"/>
              <w:szCs w:val="24"/>
            </w:rPr>
            <w:delText>低空</w:delText>
          </w:r>
        </w:del>
      </w:ins>
      <w:ins w:id="1265" w:author="cmcc" w:date="2024-01-10T11:43:07Z">
        <w:del w:id="1266" w:author="李新" w:date="2024-01-15T11:11:34Z">
          <w:r>
            <w:rPr>
              <w:rFonts w:hint="eastAsia" w:ascii="Times New Roman" w:hAnsi="Times New Roman"/>
              <w:sz w:val="21"/>
              <w:szCs w:val="24"/>
              <w:lang w:eastAsia="zh-CN"/>
            </w:rPr>
            <w:delText>主服务及干扰小区分布预测</w:delText>
          </w:r>
        </w:del>
      </w:ins>
      <w:ins w:id="1267" w:author="cmcc" w:date="2024-01-10T11:43:10Z">
        <w:del w:id="1268" w:author="李新" w:date="2024-01-15T11:11:34Z">
          <w:r>
            <w:rPr>
              <w:rFonts w:hint="eastAsia"/>
              <w:sz w:val="21"/>
              <w:szCs w:val="24"/>
              <w:lang w:val="en-US" w:eastAsia="zh-CN"/>
            </w:rPr>
            <w:delText>模型。</w:delText>
          </w:r>
        </w:del>
      </w:ins>
    </w:p>
    <w:p>
      <w:pPr>
        <w:numPr>
          <w:ilvl w:val="-1"/>
          <w:numId w:val="0"/>
        </w:numPr>
        <w:spacing w:line="312" w:lineRule="auto"/>
        <w:ind w:left="420" w:leftChars="200" w:firstLine="0" w:firstLineChars="0"/>
        <w:rPr>
          <w:ins w:id="1270" w:author="cmcc" w:date="2024-01-10T11:40:12Z"/>
        </w:rPr>
        <w:pPrChange w:id="1269" w:author="陈蔚燕" w:date="2024-01-16T23:17:44Z">
          <w:pPr>
            <w:pStyle w:val="2"/>
            <w:numPr>
              <w:ilvl w:val="2"/>
              <w:numId w:val="4"/>
            </w:numPr>
            <w:spacing w:line="312" w:lineRule="auto"/>
            <w:ind w:left="720" w:hanging="720"/>
          </w:pPr>
        </w:pPrChange>
      </w:pPr>
    </w:p>
    <w:p>
      <w:pPr>
        <w:pStyle w:val="2"/>
        <w:numPr>
          <w:ilvl w:val="2"/>
          <w:numId w:val="4"/>
        </w:numPr>
        <w:spacing w:line="312" w:lineRule="auto"/>
        <w:ind w:left="720" w:hanging="720"/>
        <w:rPr>
          <w:del w:id="1271" w:author="cmcc" w:date="2024-01-10T11:40:11Z"/>
          <w:rFonts w:ascii="Times New Roman" w:hAnsi="Times New Roman"/>
          <w:strike/>
          <w:sz w:val="21"/>
          <w:szCs w:val="24"/>
          <w:highlight w:val="yellow"/>
          <w:rPrChange w:id="1272" w:author="陈蔚燕" w:date="2023-12-29T18:09:43Z">
            <w:rPr>
              <w:del w:id="1273" w:author="cmcc" w:date="2024-01-10T11:40:11Z"/>
              <w:rFonts w:ascii="Times New Roman" w:hAnsi="Times New Roman"/>
              <w:sz w:val="21"/>
              <w:szCs w:val="24"/>
            </w:rPr>
          </w:rPrChange>
        </w:rPr>
      </w:pPr>
      <w:del w:id="1274" w:author="cmcc" w:date="2024-01-10T11:40:11Z">
        <w:r>
          <w:rPr>
            <w:rFonts w:hint="eastAsia" w:ascii="Times New Roman" w:hAnsi="Times New Roman"/>
            <w:strike/>
            <w:sz w:val="21"/>
            <w:szCs w:val="24"/>
            <w:highlight w:val="yellow"/>
            <w:rPrChange w:id="1275" w:author="陈蔚燕" w:date="2023-12-29T18:09:43Z">
              <w:rPr>
                <w:rFonts w:hint="eastAsia" w:ascii="Times New Roman" w:hAnsi="Times New Roman"/>
                <w:sz w:val="21"/>
                <w:szCs w:val="24"/>
              </w:rPr>
            </w:rPrChange>
          </w:rPr>
          <w:delText xml:space="preserve"> 低空干扰模型中的邻区集</w:delText>
        </w:r>
      </w:del>
    </w:p>
    <w:p>
      <w:pPr>
        <w:spacing w:line="312" w:lineRule="auto"/>
        <w:ind w:firstLine="420" w:firstLineChars="0"/>
      </w:pPr>
      <w:commentRangeStart w:id="12"/>
      <w:commentRangeStart w:id="13"/>
      <w:r>
        <w:rPr>
          <w:rFonts w:hint="eastAsia"/>
        </w:rPr>
        <w:t>低空干扰</w:t>
      </w:r>
      <w:ins w:id="1276" w:author="陈蔚燕" w:date="2024-01-16T22:50:49Z">
        <w:r>
          <w:rPr>
            <w:rFonts w:hint="eastAsia"/>
            <w:lang w:val="en-US" w:eastAsia="zh-CN"/>
          </w:rPr>
          <w:t>预测</w:t>
        </w:r>
      </w:ins>
      <w:r>
        <w:rPr>
          <w:rFonts w:hint="eastAsia"/>
        </w:rPr>
        <w:t>模型</w:t>
      </w:r>
      <w:commentRangeEnd w:id="12"/>
      <w:r>
        <w:commentReference w:id="12"/>
      </w:r>
      <w:r>
        <w:rPr>
          <w:rFonts w:hint="eastAsia"/>
        </w:rPr>
        <w:t>，首先根据用户水平投影位置确定用户地面服务小区，然后根据用户的高度和低空主服务及干扰小区分布模型确认用户所处位置对应的主服务小区和邻区列表集。</w:t>
      </w:r>
      <w:ins w:id="1277" w:author="陈蔚燕" w:date="2024-01-16T23:20:45Z">
        <w:r>
          <w:rPr>
            <w:rFonts w:hint="eastAsia"/>
            <w:lang w:val="en-US" w:eastAsia="zh-CN"/>
          </w:rPr>
          <w:t>考虑</w:t>
        </w:r>
      </w:ins>
      <w:ins w:id="1278" w:author="陈蔚燕" w:date="2024-01-16T23:20:48Z">
        <w:r>
          <w:rPr>
            <w:rFonts w:hint="eastAsia"/>
            <w:lang w:val="en-US" w:eastAsia="zh-CN"/>
          </w:rPr>
          <w:t>主服务</w:t>
        </w:r>
      </w:ins>
      <w:ins w:id="1279" w:author="陈蔚燕" w:date="2024-01-16T23:20:50Z">
        <w:r>
          <w:rPr>
            <w:rFonts w:hint="eastAsia"/>
            <w:lang w:val="en-US" w:eastAsia="zh-CN"/>
          </w:rPr>
          <w:t>及</w:t>
        </w:r>
      </w:ins>
      <w:ins w:id="1280" w:author="陈蔚燕" w:date="2024-01-16T23:20:52Z">
        <w:r>
          <w:rPr>
            <w:rFonts w:hint="eastAsia"/>
            <w:lang w:val="en-US" w:eastAsia="zh-CN"/>
          </w:rPr>
          <w:t>干扰小区</w:t>
        </w:r>
      </w:ins>
      <w:ins w:id="1281" w:author="陈蔚燕" w:date="2024-01-16T23:20:55Z">
        <w:r>
          <w:rPr>
            <w:rFonts w:hint="eastAsia"/>
            <w:lang w:val="en-US" w:eastAsia="zh-CN"/>
          </w:rPr>
          <w:t>，</w:t>
        </w:r>
      </w:ins>
      <w:r>
        <w:rPr>
          <w:rFonts w:hint="eastAsia"/>
        </w:rPr>
        <w:t>低空干扰</w:t>
      </w:r>
      <w:ins w:id="1282" w:author="陈蔚燕" w:date="2024-01-16T23:20:02Z">
        <w:r>
          <w:rPr>
            <w:rFonts w:hint="eastAsia"/>
            <w:lang w:val="en-US" w:eastAsia="zh-CN"/>
          </w:rPr>
          <w:t>预测</w:t>
        </w:r>
      </w:ins>
      <w:r>
        <w:rPr>
          <w:rFonts w:hint="eastAsia"/>
        </w:rPr>
        <w:t>模型</w:t>
      </w:r>
      <w:ins w:id="1283" w:author="陈蔚燕" w:date="2024-01-16T23:20:05Z">
        <w:r>
          <w:rPr>
            <w:rFonts w:hint="eastAsia"/>
            <w:lang w:val="en-US" w:eastAsia="zh-CN"/>
          </w:rPr>
          <w:t>可</w:t>
        </w:r>
      </w:ins>
      <w:r>
        <w:rPr>
          <w:rFonts w:hint="eastAsia"/>
        </w:rPr>
        <w:t>更新为公式14：</w:t>
      </w:r>
    </w:p>
    <w:p>
      <w:pPr>
        <w:spacing w:line="312" w:lineRule="auto"/>
        <w:ind w:firstLine="420" w:firstLineChars="0"/>
        <w:jc w:val="center"/>
        <w:rPr>
          <w:rFonts w:hAnsi="Cambria Math" w:eastAsiaTheme="minorEastAsia"/>
          <w:color w:val="000000" w:themeColor="text1"/>
          <w:kern w:val="24"/>
          <w:szCs w:val="21"/>
          <w14:textFill>
            <w14:solidFill>
              <w14:schemeClr w14:val="tx1"/>
            </w14:solidFill>
          </w14:textFill>
        </w:rPr>
      </w:pPr>
      <m:oMath>
        <m:r>
          <m:rPr>
            <m:sty m:val="p"/>
          </m:rPr>
          <w:rPr>
            <w:rFonts w:ascii="Cambria Math" w:hAnsi="Cambria Math" w:eastAsiaTheme="minorEastAsia"/>
            <w:color w:val="000000" w:themeColor="text1"/>
            <w:kern w:val="24"/>
            <w:szCs w:val="21"/>
            <w14:textFill>
              <w14:solidFill>
                <w14:schemeClr w14:val="tx1"/>
              </w14:solidFill>
            </w14:textFill>
          </w:rPr>
          <m:t>SINR</m:t>
        </m:r>
        <m:r>
          <m:rPr>
            <m:sty m:val="p"/>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eastAsiaTheme="minorEastAsia"/>
                <w:color w:val="000000" w:themeColor="text1"/>
                <w:kern w:val="24"/>
                <w:szCs w:val="21"/>
                <w14:textFill>
                  <w14:solidFill>
                    <w14:schemeClr w14:val="tx1"/>
                  </w14:solidFill>
                </w14:textFill>
              </w:rPr>
            </m:ctrlPr>
          </m:fPr>
          <m:num>
            <m:r>
              <m:rPr>
                <m:sty m:val="p"/>
              </m:rPr>
              <w:rPr>
                <w:rFonts w:hint="eastAsia" w:ascii="Cambria Math" w:hAnsi="Cambria Math" w:eastAsiaTheme="minorEastAsia"/>
                <w:color w:val="000000" w:themeColor="text1"/>
                <w:kern w:val="24"/>
                <w:szCs w:val="21"/>
                <w14:textFill>
                  <w14:solidFill>
                    <w14:schemeClr w14:val="tx1"/>
                  </w14:solidFill>
                </w14:textFill>
              </w:rPr>
              <m:t>1</m:t>
            </m:r>
            <m:ctrlPr>
              <w:rPr>
                <w:rFonts w:hint="eastAsia" w:ascii="Cambria Math" w:hAnsi="Cambria Math" w:eastAsiaTheme="minorEastAsia"/>
                <w:color w:val="000000" w:themeColor="text1"/>
                <w:kern w:val="24"/>
                <w:szCs w:val="21"/>
                <w14:textFill>
                  <w14:solidFill>
                    <w14:schemeClr w14:val="tx1"/>
                  </w14:solidFill>
                </w14:textFill>
              </w:rPr>
            </m:ctrlPr>
          </m:num>
          <m:den>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d>
                      <m:dPr>
                        <m:begChr m:val="|"/>
                        <m:endChr m:val="|"/>
                        <m:ctrlPr>
                          <w:rPr>
                            <w:rFonts w:ascii="Cambria Math" w:hAnsi="Cambria Math"/>
                            <w:i/>
                            <w:color w:val="000000" w:themeColor="text1"/>
                            <w:kern w:val="24"/>
                            <w:szCs w:val="21"/>
                            <w14:textFill>
                              <w14:solidFill>
                                <w14:schemeClr w14:val="tx1"/>
                              </w14:solidFill>
                            </w14:textFill>
                          </w:rPr>
                        </m:ctrlPr>
                      </m:d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rPr>
                            </m:ctrlPr>
                          </m:fPr>
                          <m:num>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e>
                    </m:d>
                    <m:r>
                      <m:rPr/>
                      <w:rPr>
                        <w:rFonts w:ascii="Cambria Math" w:hAnsi="Cambria Math"/>
                        <w:color w:val="000000" w:themeColor="text1"/>
                        <w:kern w:val="24"/>
                        <w:szCs w:val="21"/>
                        <w14:textFill>
                          <w14:solidFill>
                            <w14:schemeClr w14:val="tx1"/>
                          </w14:solidFill>
                        </w14:textFill>
                      </w:rPr>
                      <m:t>^(−2.2))</m:t>
                    </m:r>
                    <m:ctrlPr>
                      <w:rPr>
                        <w:rFonts w:ascii="Cambria Math" w:hAnsi="Cambria Math"/>
                        <w:i/>
                        <w:color w:val="000000" w:themeColor="text1"/>
                        <w:kern w:val="24"/>
                        <w:szCs w:val="21"/>
                        <w14:textFill>
                          <w14:solidFill>
                            <w14:schemeClr w14:val="tx1"/>
                          </w14:solidFill>
                        </w14:textFill>
                      </w:rPr>
                    </m:ctrlPr>
                  </m:sup>
                </m:sSup>
                <m:r>
                  <m:rPr/>
                  <w:rPr>
                    <w:rFonts w:hint="eastAsia"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N</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0</m:t>
                    </m:r>
                    <m:ctrlPr>
                      <w:rPr>
                        <w:rFonts w:hint="eastAsia" w:ascii="Cambria Math" w:hAnsi="Cambria Math"/>
                        <w:i/>
                        <w:color w:val="000000" w:themeColor="text1"/>
                        <w:kern w:val="24"/>
                        <w:szCs w:val="21"/>
                        <w14:textFill>
                          <w14:solidFill>
                            <w14:schemeClr w14:val="tx1"/>
                          </w14:solidFill>
                        </w14:textFill>
                      </w:rPr>
                    </m:ctrlPr>
                  </m:sub>
                </m:sSub>
                <m:ctrlPr>
                  <w:rPr>
                    <w:rFonts w:ascii="Cambria Math" w:hAnsi="Cambria Math"/>
                    <w:i/>
                    <w:kern w:val="24"/>
                    <w:szCs w:val="21"/>
                  </w:rPr>
                </m:ctrlPr>
              </m:e>
            </m:nary>
            <m:ctrlPr>
              <w:rPr>
                <w:rFonts w:hint="eastAsia" w:ascii="Cambria Math" w:hAnsi="Cambria Math" w:eastAsiaTheme="minorEastAsia"/>
                <w:color w:val="000000" w:themeColor="text1"/>
                <w:kern w:val="24"/>
                <w:szCs w:val="21"/>
                <w14:textFill>
                  <w14:solidFill>
                    <w14:schemeClr w14:val="tx1"/>
                  </w14:solidFill>
                </w14:textFill>
              </w:rPr>
            </m:ctrlPr>
          </m:den>
        </m:f>
      </m:oMath>
      <w:r>
        <w:rPr>
          <w:rFonts w:hint="eastAsia" w:hAnsi="Cambria Math" w:eastAsiaTheme="minorEastAsia"/>
          <w:color w:val="000000" w:themeColor="text1"/>
          <w:kern w:val="24"/>
          <w:szCs w:val="21"/>
          <w14:textFill>
            <w14:solidFill>
              <w14:schemeClr w14:val="tx1"/>
            </w14:solidFill>
          </w14:textFill>
        </w:rPr>
        <w:t xml:space="preserve"> </w:t>
      </w:r>
      <w:r>
        <w:rPr>
          <w:rFonts w:hint="eastAsia" w:ascii="Arial" w:hAnsi="Arial" w:cs="Arial" w:eastAsiaTheme="minorEastAsia"/>
          <w:color w:val="000000" w:themeColor="text1"/>
          <w:kern w:val="24"/>
          <w:szCs w:val="21"/>
          <w14:textFill>
            <w14:solidFill>
              <w14:schemeClr w14:val="tx1"/>
            </w14:solidFill>
          </w14:textFill>
        </w:rPr>
        <w:t>（公式14）</w:t>
      </w:r>
    </w:p>
    <w:p>
      <w:pPr>
        <w:spacing w:line="312" w:lineRule="auto"/>
        <w:ind w:firstLine="420" w:firstLineChars="0"/>
        <w:rPr>
          <w:ins w:id="1284" w:author="李新" w:date="2024-01-15T11:32:38Z"/>
        </w:rPr>
      </w:pPr>
      <w:r>
        <w:rPr>
          <w:rFonts w:hint="eastAsia" w:hAnsi="Cambria Math" w:eastAsiaTheme="minorEastAsia"/>
          <w:color w:val="000000" w:themeColor="text1"/>
          <w:kern w:val="24"/>
          <w:szCs w:val="21"/>
          <w14:textFill>
            <w14:solidFill>
              <w14:schemeClr w14:val="tx1"/>
            </w14:solidFill>
          </w14:textFill>
        </w:rPr>
        <w:t>其中，</w:t>
      </w:r>
      <m:oMath>
        <m:r>
          <m:rPr>
            <m:sty m:val="p"/>
          </m:rPr>
          <w:rPr>
            <w:rFonts w:ascii="Cambria Math" w:hAnsi="Cambria Math" w:eastAsiaTheme="minorEastAsia"/>
            <w:color w:val="000000" w:themeColor="text1"/>
            <w:kern w:val="24"/>
            <w:szCs w:val="21"/>
            <w14:textFill>
              <w14:solidFill>
                <w14:schemeClr w14:val="tx1"/>
              </w14:solidFill>
            </w14:textFill>
          </w:rPr>
          <m:t>N</m:t>
        </m:r>
        <m:r>
          <m:rPr>
            <m:sty m:val="p"/>
          </m:rPr>
          <w:rPr>
            <w:rFonts w:hint="eastAsia" w:ascii="Cambria Math" w:hAnsi="Cambria Math" w:eastAsiaTheme="minorEastAsia"/>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rightlist{L</m:t>
        </m:r>
        <m:r>
          <m:rPr>
            <m:sty m:val="p"/>
          </m:rPr>
          <w:rPr>
            <w:rFonts w:ascii="Arial" w:hAnsi="Arial" w:cs="Arial"/>
          </w:rPr>
          <m:t>ǀ</m:t>
        </m:r>
        <m:r>
          <m:rPr>
            <m:sty m:val="p"/>
          </m:rPr>
          <w:rPr>
            <w:rFonts w:ascii="Cambria Math" w:hAnsi="Cambria Math" w:cs="Arial"/>
          </w:rPr>
          <m:t>L∈</m:t>
        </m:r>
        <m:r>
          <m:rPr>
            <m:sty m:val="p"/>
          </m:rPr>
          <w:rPr>
            <w:rFonts w:hint="eastAsia" w:ascii="Cambria Math" w:hAnsi="Cambria Math"/>
          </w:rPr>
          <m:t>N</m:t>
        </m:r>
        <m:r>
          <m:rPr>
            <m:sty m:val="p"/>
          </m:rPr>
          <w:rPr>
            <w:rFonts w:ascii="Cambria Math" w:hAnsi="Cambria Math"/>
          </w:rPr>
          <m:t>,L&gt;M</m:t>
        </m:r>
        <m:r>
          <m:rPr>
            <m:sty m:val="p"/>
          </m:rPr>
          <w:rPr>
            <w:rFonts w:ascii="Cambria Math" w:hAnsi="Cambria Math" w:eastAsiaTheme="minorEastAsia"/>
            <w:color w:val="000000" w:themeColor="text1"/>
            <w:kern w:val="24"/>
            <w:szCs w:val="21"/>
            <w14:textFill>
              <w14:solidFill>
                <w14:schemeClr w14:val="tx1"/>
              </w14:solidFill>
            </w14:textFill>
          </w:rPr>
          <m:t xml:space="preserve">} </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leftlist{L</m:t>
        </m:r>
        <m:r>
          <m:rPr>
            <m:sty m:val="p"/>
          </m:rPr>
          <w:rPr>
            <w:rFonts w:ascii="Arial" w:hAnsi="Arial" w:cs="Arial"/>
          </w:rPr>
          <m:t>ǀ</m:t>
        </m:r>
        <m:r>
          <m:rPr>
            <m:sty m:val="p"/>
          </m:rPr>
          <w:rPr>
            <w:rFonts w:ascii="Cambria Math" w:hAnsi="Cambria Math" w:cs="Arial"/>
          </w:rPr>
          <m:t>L∈</m:t>
        </m:r>
        <m:r>
          <m:rPr>
            <m:sty m:val="p"/>
          </m:rPr>
          <w:rPr>
            <w:rFonts w:hint="eastAsia" w:ascii="Cambria Math" w:hAnsi="Cambria Math"/>
          </w:rPr>
          <m:t>N</m:t>
        </m:r>
        <m:r>
          <m:rPr>
            <m:sty m:val="p"/>
          </m:rPr>
          <w:rPr>
            <w:rFonts w:ascii="Cambria Math" w:hAnsi="Cambria Math"/>
          </w:rPr>
          <m:t>,L&gt;M</m:t>
        </m:r>
        <m:r>
          <m:rPr>
            <m:sty m:val="p"/>
          </m:rPr>
          <w:rPr>
            <w:rFonts w:ascii="Cambria Math" w:hAnsi="Cambria Math" w:eastAsiaTheme="minorEastAsia"/>
            <w:color w:val="000000" w:themeColor="text1"/>
            <w:kern w:val="24"/>
            <w:szCs w:val="21"/>
            <w14:textFill>
              <w14:solidFill>
                <w14:schemeClr w14:val="tx1"/>
              </w14:solidFill>
            </w14:textFill>
          </w:rPr>
          <m:t>}</m:t>
        </m:r>
        <m:r>
          <m:rPr>
            <m:sty m:val="p"/>
          </m:rPr>
          <w:rPr>
            <w:rFonts w:ascii="Cambria Math" w:hAnsi="Cambria Math"/>
            <w:color w:val="000000" w:themeColor="text1"/>
            <w:kern w:val="24"/>
            <w:szCs w:val="21"/>
            <w14:textFill>
              <w14:solidFill>
                <w14:schemeClr w14:val="tx1"/>
              </w14:solidFill>
            </w14:textFill>
          </w:rPr>
          <m:t xml:space="preserve"> </m:t>
        </m:r>
      </m:oMath>
      <w:r>
        <w:rPr>
          <w:rFonts w:hint="eastAsia" w:hAnsi="Cambria Math"/>
          <w:color w:val="000000" w:themeColor="text1"/>
          <w:kern w:val="24"/>
          <w:szCs w:val="21"/>
          <w14:textFill>
            <w14:solidFill>
              <w14:schemeClr w14:val="tx1"/>
            </w14:solidFill>
          </w14:textFill>
        </w:rPr>
        <w:t>，</w:t>
      </w:r>
      <w:r>
        <w:rPr>
          <w:rFonts w:hint="eastAsia" w:ascii="Arial" w:hAnsi="Arial" w:cs="Arial" w:eastAsiaTheme="minorEastAsia"/>
          <w:color w:val="000000" w:themeColor="text1"/>
          <w:kern w:val="24"/>
          <w:szCs w:val="21"/>
          <w14:textFill>
            <w14:solidFill>
              <w14:schemeClr w14:val="tx1"/>
            </w14:solidFill>
          </w14:textFill>
        </w:rPr>
        <w:t>表示用户所受的干扰邻区列表集为左右邻区列表中第M层以上的邻区列表集合。</w:t>
      </w:r>
      <w:commentRangeEnd w:id="13"/>
      <w:r>
        <w:commentReference w:id="13"/>
      </w:r>
    </w:p>
    <w:p>
      <w:pPr>
        <w:spacing w:line="312" w:lineRule="auto"/>
        <w:ind w:firstLine="420" w:firstLineChars="0"/>
        <w:rPr>
          <w:ins w:id="1285" w:author="李新" w:date="2024-01-15T11:32:41Z"/>
          <w:rFonts w:hint="eastAsia" w:eastAsia="宋体"/>
          <w:lang w:val="en-US" w:eastAsia="zh-CN"/>
        </w:rPr>
      </w:pPr>
      <w:ins w:id="1286" w:author="cmcc" w:date="2024-01-15T17:46:42Z">
        <w:r>
          <w:rPr>
            <w:rFonts w:hint="eastAsia"/>
            <w:sz w:val="21"/>
            <w:szCs w:val="24"/>
            <w:lang w:val="en-US" w:eastAsia="zh-CN"/>
          </w:rPr>
          <w:t>基于</w:t>
        </w:r>
      </w:ins>
      <w:ins w:id="1287" w:author="cmcc" w:date="2024-01-15T17:46:43Z">
        <w:r>
          <w:rPr>
            <w:rFonts w:hint="eastAsia"/>
            <w:sz w:val="21"/>
            <w:szCs w:val="24"/>
            <w:lang w:val="en-US" w:eastAsia="zh-CN"/>
          </w:rPr>
          <w:t>公式1</w:t>
        </w:r>
      </w:ins>
      <w:ins w:id="1288" w:author="cmcc" w:date="2024-01-15T17:46:44Z">
        <w:r>
          <w:rPr>
            <w:rFonts w:hint="eastAsia"/>
            <w:sz w:val="21"/>
            <w:szCs w:val="24"/>
            <w:lang w:val="en-US" w:eastAsia="zh-CN"/>
          </w:rPr>
          <w:t>4</w:t>
        </w:r>
      </w:ins>
      <w:ins w:id="1289" w:author="cmcc" w:date="2024-01-15T17:46:47Z">
        <w:r>
          <w:rPr>
            <w:rFonts w:hint="eastAsia"/>
            <w:sz w:val="21"/>
            <w:szCs w:val="24"/>
            <w:lang w:val="en-US" w:eastAsia="zh-CN"/>
          </w:rPr>
          <w:t>可以</w:t>
        </w:r>
      </w:ins>
      <w:ins w:id="1290" w:author="cmcc" w:date="2024-01-15T17:46:49Z">
        <w:r>
          <w:rPr>
            <w:rFonts w:hint="eastAsia"/>
            <w:sz w:val="21"/>
            <w:szCs w:val="24"/>
            <w:lang w:val="en-US" w:eastAsia="zh-CN"/>
          </w:rPr>
          <w:t>获取</w:t>
        </w:r>
      </w:ins>
      <w:ins w:id="1291" w:author="cmcc" w:date="2024-01-15T17:46:50Z">
        <w:r>
          <w:rPr>
            <w:rFonts w:hint="eastAsia"/>
            <w:sz w:val="21"/>
            <w:szCs w:val="24"/>
            <w:lang w:val="en-US" w:eastAsia="zh-CN"/>
          </w:rPr>
          <w:t>线性</w:t>
        </w:r>
      </w:ins>
      <w:ins w:id="1292" w:author="cmcc" w:date="2024-01-15T17:46:51Z">
        <w:r>
          <w:rPr>
            <w:rFonts w:hint="eastAsia"/>
            <w:sz w:val="21"/>
            <w:szCs w:val="24"/>
            <w:lang w:val="en-US" w:eastAsia="zh-CN"/>
          </w:rPr>
          <w:t>组网</w:t>
        </w:r>
      </w:ins>
      <w:ins w:id="1293" w:author="cmcc" w:date="2024-01-15T17:46:53Z">
        <w:r>
          <w:rPr>
            <w:rFonts w:hint="eastAsia"/>
            <w:sz w:val="21"/>
            <w:szCs w:val="24"/>
            <w:lang w:val="en-US" w:eastAsia="zh-CN"/>
          </w:rPr>
          <w:t>场景下的</w:t>
        </w:r>
      </w:ins>
      <w:ins w:id="1294" w:author="cmcc" w:date="2024-01-15T17:46:56Z">
        <w:r>
          <w:rPr>
            <w:rFonts w:hint="eastAsia"/>
            <w:sz w:val="21"/>
            <w:szCs w:val="24"/>
            <w:lang w:val="en-US" w:eastAsia="zh-CN"/>
          </w:rPr>
          <w:t>主服务</w:t>
        </w:r>
      </w:ins>
      <w:ins w:id="1295" w:author="cmcc" w:date="2024-01-15T17:46:57Z">
        <w:r>
          <w:rPr>
            <w:rFonts w:hint="eastAsia"/>
            <w:sz w:val="21"/>
            <w:szCs w:val="24"/>
            <w:lang w:val="en-US" w:eastAsia="zh-CN"/>
          </w:rPr>
          <w:t>和</w:t>
        </w:r>
      </w:ins>
      <w:ins w:id="1296" w:author="cmcc" w:date="2024-01-15T17:46:58Z">
        <w:r>
          <w:rPr>
            <w:rFonts w:hint="eastAsia"/>
            <w:sz w:val="21"/>
            <w:szCs w:val="24"/>
            <w:lang w:val="en-US" w:eastAsia="zh-CN"/>
          </w:rPr>
          <w:t>干扰</w:t>
        </w:r>
      </w:ins>
      <w:ins w:id="1297" w:author="cmcc" w:date="2024-01-15T17:47:00Z">
        <w:r>
          <w:rPr>
            <w:rFonts w:hint="eastAsia"/>
            <w:sz w:val="21"/>
            <w:szCs w:val="24"/>
            <w:lang w:val="en-US" w:eastAsia="zh-CN"/>
          </w:rPr>
          <w:t>小区</w:t>
        </w:r>
      </w:ins>
      <w:ins w:id="1298" w:author="cmcc" w:date="2024-01-15T17:47:01Z">
        <w:r>
          <w:rPr>
            <w:rFonts w:hint="eastAsia"/>
            <w:sz w:val="21"/>
            <w:szCs w:val="24"/>
            <w:lang w:val="en-US" w:eastAsia="zh-CN"/>
          </w:rPr>
          <w:t>分布</w:t>
        </w:r>
      </w:ins>
      <w:ins w:id="1299" w:author="cmcc" w:date="2024-01-15T17:47:04Z">
        <w:r>
          <w:rPr>
            <w:rFonts w:hint="eastAsia"/>
            <w:sz w:val="21"/>
            <w:szCs w:val="24"/>
            <w:lang w:val="en-US" w:eastAsia="zh-CN"/>
          </w:rPr>
          <w:t>。</w:t>
        </w:r>
      </w:ins>
      <w:ins w:id="1300" w:author="李新" w:date="2024-01-15T11:32:41Z">
        <w:del w:id="1301" w:author="cmcc" w:date="2024-01-15T17:47:10Z">
          <w:commentRangeStart w:id="14"/>
          <w:r>
            <w:rPr>
              <w:rFonts w:hint="default" w:ascii="Times New Roman" w:hAnsi="Times New Roman"/>
              <w:sz w:val="21"/>
              <w:szCs w:val="24"/>
              <w:lang w:val="en-US"/>
            </w:rPr>
            <w:delText>低空</w:delText>
          </w:r>
        </w:del>
      </w:ins>
      <w:ins w:id="1302" w:author="李新" w:date="2024-01-15T11:32:41Z">
        <w:del w:id="1303" w:author="cmcc" w:date="2024-01-15T17:47:10Z">
          <w:r>
            <w:rPr>
              <w:rFonts w:hint="default" w:ascii="Times New Roman" w:hAnsi="Times New Roman"/>
              <w:sz w:val="21"/>
              <w:szCs w:val="24"/>
              <w:lang w:val="en-US" w:eastAsia="zh-CN"/>
            </w:rPr>
            <w:delText>主服务及干扰小区分布预测</w:delText>
          </w:r>
        </w:del>
      </w:ins>
      <w:ins w:id="1304" w:author="李新" w:date="2024-01-15T11:32:41Z">
        <w:del w:id="1305" w:author="cmcc" w:date="2024-01-15T17:47:10Z">
          <w:r>
            <w:rPr>
              <w:rFonts w:hint="default"/>
              <w:sz w:val="21"/>
              <w:szCs w:val="24"/>
              <w:lang w:val="en-US" w:eastAsia="zh-CN"/>
            </w:rPr>
            <w:delText>模型由线性组网</w:delText>
          </w:r>
        </w:del>
      </w:ins>
      <w:ins w:id="1306" w:author="cmcc" w:date="2024-01-15T17:47:11Z">
        <w:r>
          <w:rPr>
            <w:rFonts w:hint="eastAsia"/>
            <w:sz w:val="21"/>
            <w:szCs w:val="24"/>
            <w:lang w:val="en-US" w:eastAsia="zh-CN"/>
          </w:rPr>
          <w:t>该</w:t>
        </w:r>
      </w:ins>
      <w:ins w:id="1307" w:author="cmcc" w:date="2024-01-15T17:47:12Z">
        <w:r>
          <w:rPr>
            <w:rFonts w:hint="eastAsia"/>
            <w:sz w:val="21"/>
            <w:szCs w:val="24"/>
            <w:lang w:val="en-US" w:eastAsia="zh-CN"/>
          </w:rPr>
          <w:t>分布可</w:t>
        </w:r>
      </w:ins>
      <w:ins w:id="1308" w:author="李新" w:date="2024-01-15T11:32:41Z">
        <w:r>
          <w:rPr>
            <w:rFonts w:hint="eastAsia"/>
            <w:sz w:val="21"/>
            <w:szCs w:val="24"/>
            <w:lang w:val="en-US" w:eastAsia="zh-CN"/>
          </w:rPr>
          <w:t>扩展至蜂窝组网场景，</w:t>
        </w:r>
      </w:ins>
      <w:ins w:id="1309" w:author="李新" w:date="2024-01-17T10:48:32Z">
        <w:r>
          <w:rPr>
            <w:rFonts w:hint="eastAsia"/>
            <w:sz w:val="21"/>
            <w:szCs w:val="24"/>
            <w:lang w:val="en-US" w:eastAsia="zh-CN"/>
          </w:rPr>
          <w:t>典型的</w:t>
        </w:r>
      </w:ins>
      <w:ins w:id="1310" w:author="李新" w:date="2024-01-17T10:48:34Z">
        <w:r>
          <w:rPr>
            <w:rFonts w:hint="eastAsia"/>
            <w:sz w:val="21"/>
            <w:szCs w:val="24"/>
            <w:lang w:val="en-US" w:eastAsia="zh-CN"/>
          </w:rPr>
          <w:t>蜂窝</w:t>
        </w:r>
      </w:ins>
      <w:ins w:id="1311" w:author="李新" w:date="2024-01-17T10:48:35Z">
        <w:r>
          <w:rPr>
            <w:rFonts w:hint="eastAsia"/>
            <w:sz w:val="21"/>
            <w:szCs w:val="24"/>
            <w:lang w:val="en-US" w:eastAsia="zh-CN"/>
          </w:rPr>
          <w:t>组网</w:t>
        </w:r>
      </w:ins>
      <w:ins w:id="1312" w:author="李新" w:date="2024-01-17T10:48:50Z">
        <w:r>
          <w:rPr>
            <w:rFonts w:hint="eastAsia"/>
            <w:sz w:val="21"/>
            <w:szCs w:val="24"/>
            <w:lang w:val="en-US" w:eastAsia="zh-CN"/>
          </w:rPr>
          <w:t>采用</w:t>
        </w:r>
      </w:ins>
      <w:ins w:id="1313" w:author="李新" w:date="2024-01-17T10:48:40Z">
        <w:r>
          <w:rPr>
            <w:rFonts w:hint="eastAsia"/>
            <w:sz w:val="21"/>
            <w:szCs w:val="24"/>
            <w:lang w:val="en-US" w:eastAsia="zh-CN"/>
          </w:rPr>
          <w:t>3</w:t>
        </w:r>
      </w:ins>
      <w:ins w:id="1314" w:author="李新" w:date="2024-01-17T10:48:42Z">
        <w:r>
          <w:rPr>
            <w:rFonts w:hint="eastAsia"/>
            <w:sz w:val="21"/>
            <w:szCs w:val="24"/>
            <w:lang w:val="en-US" w:eastAsia="zh-CN"/>
          </w:rPr>
          <w:t>扇区</w:t>
        </w:r>
      </w:ins>
      <w:ins w:id="1315" w:author="李新" w:date="2024-01-17T10:48:44Z">
        <w:r>
          <w:rPr>
            <w:rFonts w:hint="eastAsia"/>
            <w:sz w:val="21"/>
            <w:szCs w:val="24"/>
            <w:lang w:val="en-US" w:eastAsia="zh-CN"/>
          </w:rPr>
          <w:t>组网</w:t>
        </w:r>
      </w:ins>
      <w:ins w:id="1316" w:author="李新" w:date="2024-01-17T10:48:54Z">
        <w:r>
          <w:rPr>
            <w:rFonts w:hint="eastAsia"/>
            <w:sz w:val="21"/>
            <w:szCs w:val="24"/>
            <w:lang w:val="en-US" w:eastAsia="zh-CN"/>
          </w:rPr>
          <w:t>方式</w:t>
        </w:r>
      </w:ins>
      <w:ins w:id="1317" w:author="李新" w:date="2024-01-17T10:48:45Z">
        <w:r>
          <w:rPr>
            <w:rFonts w:hint="eastAsia"/>
            <w:sz w:val="21"/>
            <w:szCs w:val="24"/>
            <w:lang w:val="en-US" w:eastAsia="zh-CN"/>
          </w:rPr>
          <w:t>。</w:t>
        </w:r>
      </w:ins>
      <w:ins w:id="1318" w:author="cmcc" w:date="2024-01-15T17:12:23Z">
        <w:del w:id="1319" w:author="李新" w:date="2024-01-17T10:45:02Z">
          <w:r>
            <w:rPr>
              <w:rFonts w:hint="eastAsia"/>
              <w:sz w:val="21"/>
              <w:szCs w:val="24"/>
              <w:lang w:val="en-US" w:eastAsia="zh-CN"/>
            </w:rPr>
            <w:delText>理想</w:delText>
          </w:r>
        </w:del>
      </w:ins>
      <w:ins w:id="1320" w:author="cmcc" w:date="2024-01-15T17:12:24Z">
        <w:del w:id="1321" w:author="李新" w:date="2024-01-17T10:45:02Z">
          <w:r>
            <w:rPr>
              <w:rFonts w:hint="eastAsia"/>
              <w:sz w:val="21"/>
              <w:szCs w:val="24"/>
              <w:lang w:val="en-US" w:eastAsia="zh-CN"/>
            </w:rPr>
            <w:delText>的</w:delText>
          </w:r>
        </w:del>
      </w:ins>
      <w:ins w:id="1322" w:author="cmcc" w:date="2024-01-15T17:11:43Z">
        <w:del w:id="1323" w:author="李新" w:date="2024-01-17T10:45:02Z">
          <w:r>
            <w:rPr>
              <w:rFonts w:hint="eastAsia"/>
              <w:sz w:val="21"/>
              <w:szCs w:val="24"/>
              <w:lang w:val="en-US" w:eastAsia="zh-CN"/>
            </w:rPr>
            <w:delText>蜂窝</w:delText>
          </w:r>
        </w:del>
      </w:ins>
      <w:ins w:id="1324" w:author="cmcc" w:date="2024-01-15T17:11:44Z">
        <w:del w:id="1325" w:author="李新" w:date="2024-01-17T10:45:02Z">
          <w:r>
            <w:rPr>
              <w:rFonts w:hint="eastAsia"/>
              <w:sz w:val="21"/>
              <w:szCs w:val="24"/>
              <w:lang w:val="en-US" w:eastAsia="zh-CN"/>
            </w:rPr>
            <w:delText>组网</w:delText>
          </w:r>
        </w:del>
      </w:ins>
      <w:ins w:id="1326" w:author="cmcc" w:date="2024-01-15T17:11:49Z">
        <w:del w:id="1327" w:author="李新" w:date="2024-01-17T10:45:02Z">
          <w:r>
            <w:rPr>
              <w:rFonts w:hint="eastAsia"/>
              <w:sz w:val="21"/>
              <w:szCs w:val="24"/>
              <w:lang w:val="en-US" w:eastAsia="zh-CN"/>
            </w:rPr>
            <w:delText>按</w:delText>
          </w:r>
        </w:del>
      </w:ins>
      <w:ins w:id="1328" w:author="cmcc" w:date="2024-01-15T17:11:51Z">
        <w:del w:id="1329" w:author="李新" w:date="2024-01-17T10:45:02Z">
          <w:r>
            <w:rPr>
              <w:rFonts w:hint="eastAsia"/>
              <w:sz w:val="21"/>
              <w:szCs w:val="24"/>
              <w:lang w:val="en-US" w:eastAsia="zh-CN"/>
            </w:rPr>
            <w:delText>三</w:delText>
          </w:r>
        </w:del>
      </w:ins>
      <w:ins w:id="1330" w:author="cmcc" w:date="2024-01-15T17:11:54Z">
        <w:del w:id="1331" w:author="李新" w:date="2024-01-17T10:45:02Z">
          <w:r>
            <w:rPr>
              <w:rFonts w:hint="eastAsia"/>
              <w:sz w:val="21"/>
              <w:szCs w:val="24"/>
              <w:lang w:val="en-US" w:eastAsia="zh-CN"/>
            </w:rPr>
            <w:delText>扇区</w:delText>
          </w:r>
        </w:del>
      </w:ins>
      <w:ins w:id="1332" w:author="cmcc" w:date="2024-01-15T17:12:49Z">
        <w:del w:id="1333" w:author="李新" w:date="2024-01-17T10:45:02Z">
          <w:r>
            <w:rPr>
              <w:rFonts w:hint="eastAsia"/>
              <w:sz w:val="21"/>
              <w:szCs w:val="24"/>
              <w:lang w:val="en-US" w:eastAsia="zh-CN"/>
            </w:rPr>
            <w:delText>的</w:delText>
          </w:r>
        </w:del>
      </w:ins>
      <w:ins w:id="1334" w:author="cmcc" w:date="2024-01-15T17:11:59Z">
        <w:del w:id="1335" w:author="李新" w:date="2024-01-17T10:45:02Z">
          <w:r>
            <w:rPr>
              <w:rFonts w:hint="eastAsia"/>
              <w:sz w:val="21"/>
              <w:szCs w:val="24"/>
              <w:lang w:val="en-US" w:eastAsia="zh-CN"/>
            </w:rPr>
            <w:delText>三个</w:delText>
          </w:r>
        </w:del>
      </w:ins>
      <w:ins w:id="1336" w:author="cmcc" w:date="2024-01-15T17:12:00Z">
        <w:del w:id="1337" w:author="李新" w:date="2024-01-17T10:45:02Z">
          <w:r>
            <w:rPr>
              <w:rFonts w:hint="eastAsia"/>
              <w:sz w:val="21"/>
              <w:szCs w:val="24"/>
              <w:lang w:val="en-US" w:eastAsia="zh-CN"/>
            </w:rPr>
            <w:delText>方向</w:delText>
          </w:r>
        </w:del>
      </w:ins>
      <w:ins w:id="1338" w:author="cmcc" w:date="2024-01-15T17:12:39Z">
        <w:del w:id="1339" w:author="李新" w:date="2024-01-17T10:45:02Z">
          <w:r>
            <w:rPr>
              <w:rFonts w:hint="eastAsia"/>
              <w:sz w:val="21"/>
              <w:szCs w:val="24"/>
              <w:lang w:val="en-US" w:eastAsia="zh-CN"/>
            </w:rPr>
            <w:delText>呈线性</w:delText>
          </w:r>
        </w:del>
      </w:ins>
      <w:ins w:id="1340" w:author="cmcc" w:date="2024-01-15T17:12:43Z">
        <w:del w:id="1341" w:author="李新" w:date="2024-01-17T10:45:02Z">
          <w:r>
            <w:rPr>
              <w:rFonts w:hint="eastAsia"/>
              <w:sz w:val="21"/>
              <w:szCs w:val="24"/>
              <w:lang w:val="en-US" w:eastAsia="zh-CN"/>
            </w:rPr>
            <w:delText>组网</w:delText>
          </w:r>
        </w:del>
      </w:ins>
      <w:ins w:id="1342" w:author="cmcc" w:date="2024-01-15T17:12:27Z">
        <w:del w:id="1343" w:author="李新" w:date="2024-01-17T10:45:02Z">
          <w:r>
            <w:rPr>
              <w:rFonts w:hint="eastAsia"/>
              <w:sz w:val="21"/>
              <w:szCs w:val="24"/>
              <w:lang w:val="en-US" w:eastAsia="zh-CN"/>
            </w:rPr>
            <w:delText>，</w:delText>
          </w:r>
        </w:del>
      </w:ins>
      <w:ins w:id="1344" w:author="cmcc" w:date="2024-01-15T17:07:26Z">
        <w:r>
          <w:rPr>
            <w:rFonts w:hint="eastAsia"/>
            <w:sz w:val="21"/>
            <w:szCs w:val="24"/>
            <w:lang w:val="en-US" w:eastAsia="zh-CN"/>
          </w:rPr>
          <w:t>考虑</w:t>
        </w:r>
      </w:ins>
      <w:ins w:id="1345" w:author="cmcc" w:date="2024-01-15T17:07:27Z">
        <w:r>
          <w:rPr>
            <w:rFonts w:hint="eastAsia"/>
            <w:sz w:val="21"/>
            <w:szCs w:val="24"/>
            <w:lang w:val="en-US" w:eastAsia="zh-CN"/>
          </w:rPr>
          <w:t>到</w:t>
        </w:r>
      </w:ins>
      <w:ins w:id="1346" w:author="cmcc" w:date="2024-01-15T17:07:35Z">
        <w:r>
          <w:rPr>
            <w:rFonts w:hint="eastAsia"/>
            <w:sz w:val="21"/>
            <w:szCs w:val="24"/>
            <w:lang w:val="en-US" w:eastAsia="zh-CN"/>
          </w:rPr>
          <w:t>用户</w:t>
        </w:r>
      </w:ins>
      <w:ins w:id="1347" w:author="cmcc" w:date="2024-01-15T17:07:37Z">
        <w:r>
          <w:rPr>
            <w:rFonts w:hint="eastAsia"/>
            <w:sz w:val="21"/>
            <w:szCs w:val="24"/>
            <w:lang w:val="en-US" w:eastAsia="zh-CN"/>
          </w:rPr>
          <w:t>主要</w:t>
        </w:r>
      </w:ins>
      <w:ins w:id="1348" w:author="cmcc" w:date="2024-01-15T17:07:54Z">
        <w:r>
          <w:rPr>
            <w:rFonts w:hint="eastAsia"/>
            <w:sz w:val="21"/>
            <w:szCs w:val="24"/>
            <w:lang w:val="en-US" w:eastAsia="zh-CN"/>
          </w:rPr>
          <w:t>受到</w:t>
        </w:r>
      </w:ins>
      <w:ins w:id="1349" w:author="cmcc" w:date="2024-01-15T17:07:38Z">
        <w:r>
          <w:rPr>
            <w:rFonts w:hint="eastAsia"/>
            <w:sz w:val="21"/>
            <w:szCs w:val="24"/>
            <w:lang w:val="en-US" w:eastAsia="zh-CN"/>
          </w:rPr>
          <w:t>邻区</w:t>
        </w:r>
      </w:ins>
      <w:ins w:id="1350" w:author="cmcc" w:date="2024-01-15T17:07:40Z">
        <w:r>
          <w:rPr>
            <w:rFonts w:hint="eastAsia"/>
            <w:sz w:val="21"/>
            <w:szCs w:val="24"/>
            <w:lang w:val="en-US" w:eastAsia="zh-CN"/>
          </w:rPr>
          <w:t>主瓣</w:t>
        </w:r>
      </w:ins>
      <w:ins w:id="1351" w:author="cmcc" w:date="2024-01-15T17:07:43Z">
        <w:r>
          <w:rPr>
            <w:rFonts w:hint="eastAsia"/>
            <w:sz w:val="21"/>
            <w:szCs w:val="24"/>
            <w:lang w:val="en-US" w:eastAsia="zh-CN"/>
          </w:rPr>
          <w:t>方向</w:t>
        </w:r>
      </w:ins>
      <w:ins w:id="1352" w:author="cmcc" w:date="2024-01-15T17:07:47Z">
        <w:r>
          <w:rPr>
            <w:rFonts w:hint="eastAsia"/>
            <w:sz w:val="21"/>
            <w:szCs w:val="24"/>
            <w:lang w:val="en-US" w:eastAsia="zh-CN"/>
          </w:rPr>
          <w:t>干扰</w:t>
        </w:r>
      </w:ins>
      <w:ins w:id="1353" w:author="cmcc" w:date="2024-01-15T17:07:48Z">
        <w:r>
          <w:rPr>
            <w:rFonts w:hint="eastAsia"/>
            <w:sz w:val="21"/>
            <w:szCs w:val="24"/>
            <w:lang w:val="en-US" w:eastAsia="zh-CN"/>
          </w:rPr>
          <w:t>，</w:t>
        </w:r>
      </w:ins>
      <w:ins w:id="1354" w:author="cmcc" w:date="2024-01-15T17:48:04Z">
        <w:r>
          <w:rPr>
            <w:rFonts w:hint="eastAsia"/>
            <w:sz w:val="21"/>
            <w:szCs w:val="24"/>
            <w:lang w:val="en-US" w:eastAsia="zh-CN"/>
          </w:rPr>
          <w:t>蜂窝</w:t>
        </w:r>
      </w:ins>
      <w:ins w:id="1355" w:author="cmcc" w:date="2024-01-15T17:48:05Z">
        <w:r>
          <w:rPr>
            <w:rFonts w:hint="eastAsia"/>
            <w:sz w:val="21"/>
            <w:szCs w:val="24"/>
            <w:lang w:val="en-US" w:eastAsia="zh-CN"/>
          </w:rPr>
          <w:t>组网</w:t>
        </w:r>
      </w:ins>
      <w:ins w:id="1356" w:author="cmcc" w:date="2024-01-15T17:48:06Z">
        <w:r>
          <w:rPr>
            <w:rFonts w:hint="eastAsia"/>
            <w:sz w:val="21"/>
            <w:szCs w:val="24"/>
            <w:lang w:val="en-US" w:eastAsia="zh-CN"/>
          </w:rPr>
          <w:t>的</w:t>
        </w:r>
      </w:ins>
      <w:ins w:id="1357" w:author="cmcc" w:date="2024-01-15T17:48:07Z">
        <w:r>
          <w:rPr>
            <w:rFonts w:hint="eastAsia"/>
            <w:sz w:val="21"/>
            <w:szCs w:val="24"/>
            <w:lang w:val="en-US" w:eastAsia="zh-CN"/>
          </w:rPr>
          <w:t>干扰</w:t>
        </w:r>
      </w:ins>
      <w:ins w:id="1358" w:author="cmcc" w:date="2024-01-15T17:48:08Z">
        <w:r>
          <w:rPr>
            <w:rFonts w:hint="eastAsia"/>
            <w:sz w:val="21"/>
            <w:szCs w:val="24"/>
            <w:lang w:val="en-US" w:eastAsia="zh-CN"/>
          </w:rPr>
          <w:t>邻区</w:t>
        </w:r>
      </w:ins>
      <w:ins w:id="1359" w:author="cmcc" w:date="2024-01-15T17:48:21Z">
        <w:del w:id="1360" w:author="李新" w:date="2024-01-17T10:56:50Z">
          <w:r>
            <w:rPr>
              <w:rFonts w:hint="eastAsia"/>
              <w:sz w:val="21"/>
              <w:szCs w:val="24"/>
              <w:lang w:val="en-US" w:eastAsia="zh-CN"/>
            </w:rPr>
            <w:delText>列</w:delText>
          </w:r>
        </w:del>
      </w:ins>
      <w:ins w:id="1361" w:author="cmcc" w:date="2024-01-15T17:48:21Z">
        <w:del w:id="1362" w:author="李新" w:date="2024-01-17T10:56:49Z">
          <w:r>
            <w:rPr>
              <w:rFonts w:hint="eastAsia"/>
              <w:sz w:val="21"/>
              <w:szCs w:val="24"/>
              <w:lang w:val="en-US" w:eastAsia="zh-CN"/>
            </w:rPr>
            <w:delText>表</w:delText>
          </w:r>
        </w:del>
      </w:ins>
      <w:ins w:id="1363" w:author="cmcc" w:date="2024-01-15T17:48:25Z">
        <w:r>
          <w:rPr>
            <w:rFonts w:hint="eastAsia"/>
            <w:sz w:val="21"/>
            <w:szCs w:val="24"/>
            <w:lang w:val="en-US" w:eastAsia="zh-CN"/>
          </w:rPr>
          <w:t>与</w:t>
        </w:r>
      </w:ins>
      <w:ins w:id="1364" w:author="cmcc" w:date="2024-01-15T17:48:26Z">
        <w:r>
          <w:rPr>
            <w:rFonts w:hint="eastAsia"/>
            <w:sz w:val="21"/>
            <w:szCs w:val="24"/>
            <w:lang w:val="en-US" w:eastAsia="zh-CN"/>
          </w:rPr>
          <w:t>线性</w:t>
        </w:r>
      </w:ins>
      <w:ins w:id="1365" w:author="cmcc" w:date="2024-01-15T17:48:27Z">
        <w:r>
          <w:rPr>
            <w:rFonts w:hint="eastAsia"/>
            <w:sz w:val="21"/>
            <w:szCs w:val="24"/>
            <w:lang w:val="en-US" w:eastAsia="zh-CN"/>
          </w:rPr>
          <w:t>组网</w:t>
        </w:r>
      </w:ins>
      <w:ins w:id="1366" w:author="cmcc" w:date="2024-01-15T17:48:29Z">
        <w:r>
          <w:rPr>
            <w:rFonts w:hint="eastAsia"/>
            <w:sz w:val="21"/>
            <w:szCs w:val="24"/>
            <w:lang w:val="en-US" w:eastAsia="zh-CN"/>
          </w:rPr>
          <w:t>的</w:t>
        </w:r>
      </w:ins>
      <w:ins w:id="1367" w:author="cmcc" w:date="2024-01-15T17:48:31Z">
        <w:del w:id="1368" w:author="李新" w:date="2024-01-17T10:50:23Z">
          <w:r>
            <w:rPr>
              <w:rFonts w:hint="eastAsia"/>
              <w:sz w:val="21"/>
              <w:szCs w:val="24"/>
              <w:lang w:val="en-US" w:eastAsia="zh-CN"/>
            </w:rPr>
            <w:delText>法</w:delText>
          </w:r>
        </w:del>
      </w:ins>
      <w:ins w:id="1369" w:author="cmcc" w:date="2024-01-15T17:48:31Z">
        <w:del w:id="1370" w:author="李新" w:date="2024-01-17T10:50:24Z">
          <w:r>
            <w:rPr>
              <w:rFonts w:hint="eastAsia"/>
              <w:sz w:val="21"/>
              <w:szCs w:val="24"/>
              <w:lang w:val="en-US" w:eastAsia="zh-CN"/>
            </w:rPr>
            <w:delText>线</w:delText>
          </w:r>
        </w:del>
      </w:ins>
      <w:ins w:id="1371" w:author="cmcc" w:date="2024-01-15T17:48:33Z">
        <w:del w:id="1372" w:author="李新" w:date="2024-01-17T10:50:24Z">
          <w:r>
            <w:rPr>
              <w:rFonts w:hint="eastAsia"/>
              <w:sz w:val="21"/>
              <w:szCs w:val="24"/>
              <w:lang w:val="en-US" w:eastAsia="zh-CN"/>
            </w:rPr>
            <w:delText>方向</w:delText>
          </w:r>
        </w:del>
      </w:ins>
      <w:ins w:id="1373" w:author="cmcc" w:date="2024-01-15T17:48:33Z">
        <w:del w:id="1374" w:author="李新" w:date="2024-01-17T10:50:25Z">
          <w:r>
            <w:rPr>
              <w:rFonts w:hint="eastAsia"/>
              <w:sz w:val="21"/>
              <w:szCs w:val="24"/>
              <w:lang w:val="en-US" w:eastAsia="zh-CN"/>
            </w:rPr>
            <w:delText>的</w:delText>
          </w:r>
        </w:del>
      </w:ins>
      <w:ins w:id="1375" w:author="李新" w:date="2024-01-17T10:46:00Z">
        <w:r>
          <w:rPr>
            <w:rFonts w:hint="eastAsia"/>
            <w:sz w:val="21"/>
            <w:szCs w:val="24"/>
            <w:lang w:val="en-US" w:eastAsia="zh-CN"/>
          </w:rPr>
          <w:t>干扰</w:t>
        </w:r>
      </w:ins>
      <w:ins w:id="1376" w:author="cmcc" w:date="2024-01-15T17:48:34Z">
        <w:r>
          <w:rPr>
            <w:rFonts w:hint="eastAsia"/>
            <w:sz w:val="21"/>
            <w:szCs w:val="24"/>
            <w:lang w:val="en-US" w:eastAsia="zh-CN"/>
          </w:rPr>
          <w:t>邻区</w:t>
        </w:r>
      </w:ins>
      <w:ins w:id="1377" w:author="李新" w:date="2024-01-17T10:46:04Z">
        <w:r>
          <w:rPr>
            <w:rFonts w:hint="eastAsia"/>
            <w:sz w:val="21"/>
            <w:szCs w:val="24"/>
            <w:lang w:val="en-US" w:eastAsia="zh-CN"/>
          </w:rPr>
          <w:t>基本</w:t>
        </w:r>
      </w:ins>
      <w:ins w:id="1378" w:author="cmcc" w:date="2024-01-15T17:48:36Z">
        <w:r>
          <w:rPr>
            <w:rFonts w:hint="eastAsia"/>
            <w:sz w:val="21"/>
            <w:szCs w:val="24"/>
            <w:lang w:val="en-US" w:eastAsia="zh-CN"/>
          </w:rPr>
          <w:t>一致，</w:t>
        </w:r>
      </w:ins>
      <w:ins w:id="1379" w:author="李新" w:date="2024-01-15T11:32:41Z">
        <w:r>
          <w:rPr>
            <w:rFonts w:hint="eastAsia"/>
            <w:sz w:val="21"/>
            <w:szCs w:val="24"/>
            <w:lang w:val="en-US" w:eastAsia="zh-CN"/>
          </w:rPr>
          <w:t>以主服务</w:t>
        </w:r>
      </w:ins>
      <w:ins w:id="1380" w:author="cmcc" w:date="2024-01-15T17:08:37Z">
        <w:r>
          <w:rPr>
            <w:rFonts w:hint="eastAsia"/>
            <w:sz w:val="21"/>
            <w:szCs w:val="24"/>
            <w:lang w:val="en-US" w:eastAsia="zh-CN"/>
          </w:rPr>
          <w:t>基站</w:t>
        </w:r>
      </w:ins>
      <w:ins w:id="1381" w:author="李新" w:date="2024-01-17T10:46:54Z">
        <w:r>
          <w:rPr>
            <w:rFonts w:hint="eastAsia"/>
            <w:sz w:val="21"/>
            <w:szCs w:val="24"/>
            <w:lang w:val="en-US" w:eastAsia="zh-CN"/>
          </w:rPr>
          <w:t>的</w:t>
        </w:r>
      </w:ins>
      <w:ins w:id="1382" w:author="李新" w:date="2024-01-17T10:46:56Z">
        <w:r>
          <w:rPr>
            <w:rFonts w:hint="eastAsia"/>
            <w:sz w:val="21"/>
            <w:szCs w:val="24"/>
            <w:lang w:val="en-US" w:eastAsia="zh-CN"/>
          </w:rPr>
          <w:t>每个</w:t>
        </w:r>
      </w:ins>
      <w:ins w:id="1383" w:author="李新" w:date="2024-01-17T10:46:57Z">
        <w:r>
          <w:rPr>
            <w:rFonts w:hint="eastAsia"/>
            <w:sz w:val="21"/>
            <w:szCs w:val="24"/>
            <w:lang w:val="en-US" w:eastAsia="zh-CN"/>
          </w:rPr>
          <w:t>扇区</w:t>
        </w:r>
      </w:ins>
      <w:ins w:id="1384" w:author="李新" w:date="2024-01-15T11:32:41Z">
        <w:del w:id="1385" w:author="cmcc" w:date="2024-01-15T17:08:36Z">
          <w:r>
            <w:rPr>
              <w:rFonts w:hint="eastAsia"/>
              <w:sz w:val="21"/>
              <w:szCs w:val="24"/>
              <w:lang w:val="en-US" w:eastAsia="zh-CN"/>
            </w:rPr>
            <w:delText>小</w:delText>
          </w:r>
        </w:del>
      </w:ins>
      <w:ins w:id="1386" w:author="李新" w:date="2024-01-15T11:32:41Z">
        <w:del w:id="1387" w:author="cmcc" w:date="2024-01-15T17:08:35Z">
          <w:r>
            <w:rPr>
              <w:rFonts w:hint="eastAsia"/>
              <w:sz w:val="21"/>
              <w:szCs w:val="24"/>
              <w:lang w:val="en-US" w:eastAsia="zh-CN"/>
            </w:rPr>
            <w:delText>区</w:delText>
          </w:r>
        </w:del>
      </w:ins>
      <w:ins w:id="1388" w:author="李新" w:date="2024-01-17T10:46:59Z">
        <w:r>
          <w:rPr>
            <w:rFonts w:hint="eastAsia"/>
            <w:sz w:val="21"/>
            <w:szCs w:val="24"/>
            <w:lang w:val="en-US" w:eastAsia="zh-CN"/>
          </w:rPr>
          <w:t>的</w:t>
        </w:r>
      </w:ins>
      <w:ins w:id="1389" w:author="李新" w:date="2024-01-15T11:32:41Z">
        <w:r>
          <w:rPr>
            <w:rFonts w:hint="eastAsia"/>
            <w:sz w:val="21"/>
            <w:szCs w:val="24"/>
            <w:lang w:val="en-US" w:eastAsia="zh-CN"/>
          </w:rPr>
          <w:t>法线方向</w:t>
        </w:r>
      </w:ins>
      <w:ins w:id="1390" w:author="李新" w:date="2024-01-17T10:47:45Z">
        <w:r>
          <w:rPr>
            <w:rFonts w:hint="eastAsia"/>
            <w:sz w:val="21"/>
            <w:szCs w:val="24"/>
            <w:lang w:val="en-US" w:eastAsia="zh-CN"/>
          </w:rPr>
          <w:t>向外</w:t>
        </w:r>
      </w:ins>
      <w:ins w:id="1391" w:author="李新" w:date="2024-01-17T10:47:46Z">
        <w:r>
          <w:rPr>
            <w:rFonts w:hint="eastAsia"/>
            <w:sz w:val="21"/>
            <w:szCs w:val="24"/>
            <w:lang w:val="en-US" w:eastAsia="zh-CN"/>
          </w:rPr>
          <w:t>做</w:t>
        </w:r>
      </w:ins>
      <w:ins w:id="1392" w:author="李新" w:date="2024-01-17T10:47:21Z">
        <w:r>
          <w:rPr>
            <w:rFonts w:hint="eastAsia"/>
            <w:sz w:val="21"/>
            <w:szCs w:val="24"/>
            <w:lang w:val="en-US" w:eastAsia="zh-CN"/>
          </w:rPr>
          <w:t>线性</w:t>
        </w:r>
      </w:ins>
      <w:ins w:id="1393" w:author="李新" w:date="2024-01-15T11:32:41Z">
        <w:r>
          <w:rPr>
            <w:rFonts w:hint="eastAsia"/>
            <w:sz w:val="21"/>
            <w:szCs w:val="24"/>
            <w:lang w:val="en-US" w:eastAsia="zh-CN"/>
          </w:rPr>
          <w:t>延展</w:t>
        </w:r>
      </w:ins>
      <w:ins w:id="1394" w:author="李新" w:date="2024-01-17T10:45:56Z">
        <w:r>
          <w:rPr>
            <w:rFonts w:hint="eastAsia"/>
            <w:sz w:val="21"/>
            <w:szCs w:val="24"/>
            <w:lang w:val="en-US" w:eastAsia="zh-CN"/>
          </w:rPr>
          <w:t>，</w:t>
        </w:r>
      </w:ins>
      <w:ins w:id="1395" w:author="李新" w:date="2024-01-17T10:48:13Z">
        <w:r>
          <w:rPr>
            <w:rFonts w:hint="eastAsia"/>
            <w:sz w:val="21"/>
            <w:szCs w:val="24"/>
            <w:lang w:val="en-US" w:eastAsia="zh-CN"/>
          </w:rPr>
          <w:t>可</w:t>
        </w:r>
      </w:ins>
      <w:ins w:id="1396" w:author="cmcc" w:date="2024-01-15T17:11:01Z">
        <w:r>
          <w:rPr>
            <w:rFonts w:hint="eastAsia"/>
            <w:sz w:val="21"/>
            <w:szCs w:val="24"/>
            <w:lang w:val="en-US" w:eastAsia="zh-CN"/>
          </w:rPr>
          <w:t>获取</w:t>
        </w:r>
      </w:ins>
      <w:ins w:id="1397" w:author="cmcc" w:date="2024-01-15T17:11:02Z">
        <w:r>
          <w:rPr>
            <w:rFonts w:hint="eastAsia"/>
            <w:sz w:val="21"/>
            <w:szCs w:val="24"/>
            <w:lang w:val="en-US" w:eastAsia="zh-CN"/>
          </w:rPr>
          <w:t>左右</w:t>
        </w:r>
      </w:ins>
      <w:ins w:id="1398" w:author="cmcc" w:date="2024-01-15T17:11:05Z">
        <w:r>
          <w:rPr>
            <w:rFonts w:hint="eastAsia"/>
            <w:sz w:val="21"/>
            <w:szCs w:val="24"/>
            <w:lang w:val="en-US" w:eastAsia="zh-CN"/>
          </w:rPr>
          <w:t>两端</w:t>
        </w:r>
      </w:ins>
      <w:ins w:id="1399" w:author="cmcc" w:date="2024-01-15T17:11:06Z">
        <w:r>
          <w:rPr>
            <w:rFonts w:hint="eastAsia"/>
            <w:sz w:val="21"/>
            <w:szCs w:val="24"/>
            <w:lang w:val="en-US" w:eastAsia="zh-CN"/>
          </w:rPr>
          <w:t>邻区</w:t>
        </w:r>
      </w:ins>
      <w:ins w:id="1400" w:author="cmcc" w:date="2024-01-15T17:11:08Z">
        <w:r>
          <w:rPr>
            <w:rFonts w:hint="eastAsia"/>
            <w:sz w:val="21"/>
            <w:szCs w:val="24"/>
            <w:lang w:val="en-US" w:eastAsia="zh-CN"/>
          </w:rPr>
          <w:t>列表</w:t>
        </w:r>
      </w:ins>
      <w:ins w:id="1401" w:author="cmcc" w:date="2024-01-15T17:11:09Z">
        <w:r>
          <w:rPr>
            <w:rFonts w:hint="eastAsia"/>
            <w:sz w:val="21"/>
            <w:szCs w:val="24"/>
            <w:lang w:val="en-US" w:eastAsia="zh-CN"/>
          </w:rPr>
          <w:t>信息</w:t>
        </w:r>
      </w:ins>
      <w:ins w:id="1402" w:author="李新" w:date="2024-01-15T11:32:41Z">
        <w:r>
          <w:rPr>
            <w:rFonts w:hint="eastAsia"/>
            <w:sz w:val="21"/>
            <w:szCs w:val="24"/>
            <w:lang w:val="en-US" w:eastAsia="zh-CN"/>
          </w:rPr>
          <w:t>，</w:t>
        </w:r>
      </w:ins>
      <w:ins w:id="1403" w:author="cmcc" w:date="2024-01-15T17:18:05Z">
        <w:r>
          <w:rPr>
            <w:rFonts w:hint="eastAsia"/>
            <w:sz w:val="21"/>
            <w:szCs w:val="24"/>
            <w:lang w:val="en-US" w:eastAsia="zh-CN"/>
          </w:rPr>
          <w:t>然后</w:t>
        </w:r>
      </w:ins>
      <w:ins w:id="1404" w:author="李新" w:date="2024-01-15T11:32:41Z">
        <w:r>
          <w:rPr>
            <w:rFonts w:hint="eastAsia"/>
            <w:sz w:val="21"/>
            <w:szCs w:val="24"/>
            <w:lang w:val="en-US" w:eastAsia="zh-CN"/>
          </w:rPr>
          <w:t>按线性组网方式</w:t>
        </w:r>
      </w:ins>
      <w:ins w:id="1405" w:author="cmcc" w:date="2024-01-15T17:18:09Z">
        <w:r>
          <w:rPr>
            <w:rFonts w:hint="eastAsia"/>
            <w:sz w:val="21"/>
            <w:szCs w:val="24"/>
            <w:lang w:val="en-US" w:eastAsia="zh-CN"/>
          </w:rPr>
          <w:t>下</w:t>
        </w:r>
      </w:ins>
      <w:ins w:id="1406" w:author="cmcc" w:date="2024-01-15T17:18:10Z">
        <w:r>
          <w:rPr>
            <w:rFonts w:hint="eastAsia"/>
            <w:sz w:val="21"/>
            <w:szCs w:val="24"/>
            <w:lang w:val="en-US" w:eastAsia="zh-CN"/>
          </w:rPr>
          <w:t>的</w:t>
        </w:r>
      </w:ins>
      <w:ins w:id="1407" w:author="cmcc" w:date="2024-01-15T17:18:42Z">
        <w:r>
          <w:rPr>
            <w:rFonts w:hint="eastAsia"/>
            <w:sz w:val="21"/>
            <w:szCs w:val="24"/>
            <w:lang w:val="en-US" w:eastAsia="zh-CN"/>
          </w:rPr>
          <w:t>模型</w:t>
        </w:r>
      </w:ins>
      <w:ins w:id="1408" w:author="李新" w:date="2024-01-15T11:32:41Z">
        <w:del w:id="1409" w:author="cmcc" w:date="2024-01-15T17:18:38Z">
          <w:r>
            <w:rPr>
              <w:rFonts w:hint="eastAsia"/>
              <w:sz w:val="21"/>
              <w:szCs w:val="24"/>
              <w:lang w:val="en-US" w:eastAsia="zh-CN"/>
            </w:rPr>
            <w:delText>获得三个方向的邻区列表</w:delText>
          </w:r>
        </w:del>
      </w:ins>
      <w:ins w:id="1410" w:author="李新" w:date="2024-01-15T11:32:41Z">
        <w:r>
          <w:rPr>
            <w:rFonts w:hint="eastAsia"/>
            <w:sz w:val="21"/>
            <w:szCs w:val="24"/>
            <w:lang w:val="en-US" w:eastAsia="zh-CN"/>
          </w:rPr>
          <w:t>，</w:t>
        </w:r>
      </w:ins>
      <w:ins w:id="1411" w:author="cmcc" w:date="2024-01-15T17:18:46Z">
        <w:r>
          <w:rPr>
            <w:rFonts w:hint="eastAsia"/>
            <w:sz w:val="21"/>
            <w:szCs w:val="24"/>
            <w:lang w:val="en-US" w:eastAsia="zh-CN"/>
          </w:rPr>
          <w:t>获取</w:t>
        </w:r>
      </w:ins>
      <w:ins w:id="1412" w:author="cmcc" w:date="2024-01-15T17:18:50Z">
        <w:r>
          <w:rPr>
            <w:rFonts w:hint="eastAsia"/>
            <w:sz w:val="21"/>
            <w:szCs w:val="24"/>
            <w:lang w:val="en-US" w:eastAsia="zh-CN"/>
          </w:rPr>
          <w:t>蜂窝</w:t>
        </w:r>
      </w:ins>
      <w:ins w:id="1413" w:author="cmcc" w:date="2024-01-15T17:18:51Z">
        <w:r>
          <w:rPr>
            <w:rFonts w:hint="eastAsia"/>
            <w:sz w:val="21"/>
            <w:szCs w:val="24"/>
            <w:lang w:val="en-US" w:eastAsia="zh-CN"/>
          </w:rPr>
          <w:t>组网</w:t>
        </w:r>
      </w:ins>
      <w:ins w:id="1414" w:author="cmcc" w:date="2024-01-15T17:18:55Z">
        <w:r>
          <w:rPr>
            <w:rFonts w:hint="eastAsia"/>
            <w:sz w:val="21"/>
            <w:szCs w:val="24"/>
            <w:lang w:val="en-US" w:eastAsia="zh-CN"/>
          </w:rPr>
          <w:t>方式下</w:t>
        </w:r>
      </w:ins>
      <w:ins w:id="1415" w:author="cmcc" w:date="2024-01-15T17:18:56Z">
        <w:r>
          <w:rPr>
            <w:rFonts w:hint="eastAsia"/>
            <w:sz w:val="21"/>
            <w:szCs w:val="24"/>
            <w:lang w:val="en-US" w:eastAsia="zh-CN"/>
          </w:rPr>
          <w:t>的</w:t>
        </w:r>
      </w:ins>
      <w:ins w:id="1416" w:author="李新" w:date="2024-01-15T11:32:41Z">
        <w:del w:id="1417" w:author="cmcc" w:date="2024-01-15T17:18:45Z">
          <w:r>
            <w:rPr>
              <w:rFonts w:hint="eastAsia"/>
              <w:sz w:val="21"/>
              <w:szCs w:val="24"/>
              <w:lang w:val="en-US" w:eastAsia="zh-CN"/>
            </w:rPr>
            <w:delText>采用</w:delText>
          </w:r>
        </w:del>
      </w:ins>
      <w:ins w:id="1418" w:author="李新" w:date="2024-01-15T11:32:41Z">
        <w:r>
          <w:rPr>
            <w:rFonts w:hint="eastAsia" w:ascii="Times New Roman" w:hAnsi="Times New Roman"/>
            <w:sz w:val="21"/>
            <w:szCs w:val="24"/>
          </w:rPr>
          <w:t>低空</w:t>
        </w:r>
      </w:ins>
      <w:ins w:id="1419" w:author="李新" w:date="2024-01-15T11:32:41Z">
        <w:r>
          <w:rPr>
            <w:rFonts w:hint="eastAsia" w:ascii="Times New Roman" w:hAnsi="Times New Roman"/>
            <w:sz w:val="21"/>
            <w:szCs w:val="24"/>
            <w:lang w:eastAsia="zh-CN"/>
          </w:rPr>
          <w:t>主服务及干扰小区分布预测</w:t>
        </w:r>
      </w:ins>
      <w:ins w:id="1420" w:author="李新" w:date="2024-01-15T11:32:41Z">
        <w:r>
          <w:rPr>
            <w:rFonts w:hint="eastAsia"/>
            <w:sz w:val="21"/>
            <w:szCs w:val="24"/>
            <w:lang w:val="en-US" w:eastAsia="zh-CN"/>
          </w:rPr>
          <w:t>模型。</w:t>
        </w:r>
      </w:ins>
      <w:ins w:id="1421" w:author="李新" w:date="2024-01-15T11:32:41Z">
        <w:del w:id="1422" w:author="cmcc" w:date="2024-01-15T17:08:14Z">
          <w:r>
            <w:rPr>
              <w:rFonts w:hint="eastAsia"/>
              <w:sz w:val="21"/>
              <w:szCs w:val="24"/>
              <w:lang w:val="en-US" w:eastAsia="zh-CN"/>
            </w:rPr>
            <w:delText>（这段话是否应该放到最后？）</w:delText>
          </w:r>
          <w:commentRangeEnd w:id="14"/>
        </w:del>
      </w:ins>
      <w:r>
        <w:commentReference w:id="14"/>
      </w:r>
    </w:p>
    <w:p>
      <w:pPr>
        <w:pStyle w:val="2"/>
        <w:numPr>
          <w:ilvl w:val="-1"/>
          <w:numId w:val="0"/>
        </w:numPr>
        <w:ind w:left="0"/>
        <w:rPr>
          <w:del w:id="1424" w:author="李新" w:date="2024-01-15T11:32:43Z"/>
        </w:rPr>
        <w:pPrChange w:id="1423" w:author="李新" w:date="2024-01-15T11:32:39Z">
          <w:pPr>
            <w:pStyle w:val="2"/>
          </w:pPr>
        </w:pPrChange>
      </w:pPr>
    </w:p>
    <w:p>
      <w:pPr>
        <w:pStyle w:val="2"/>
        <w:numPr>
          <w:ilvl w:val="-1"/>
          <w:numId w:val="0"/>
        </w:numPr>
        <w:ind w:left="0"/>
        <w:rPr>
          <w:del w:id="1426" w:author="李新" w:date="2024-01-15T11:11:51Z"/>
        </w:rPr>
        <w:pPrChange w:id="1425" w:author="李新" w:date="2024-01-15T11:32:51Z">
          <w:pPr>
            <w:pStyle w:val="2"/>
          </w:pPr>
        </w:pPrChange>
      </w:pPr>
    </w:p>
    <w:p>
      <w:pPr>
        <w:pStyle w:val="3"/>
        <w:numPr>
          <w:ilvl w:val="0"/>
          <w:numId w:val="4"/>
        </w:numPr>
        <w:spacing w:line="312" w:lineRule="auto"/>
        <w:rPr>
          <w:sz w:val="21"/>
          <w:szCs w:val="36"/>
        </w:rPr>
      </w:pPr>
      <w:r>
        <w:rPr>
          <w:rFonts w:hint="eastAsia"/>
          <w:sz w:val="21"/>
          <w:szCs w:val="36"/>
        </w:rPr>
        <w:t xml:space="preserve"> </w:t>
      </w:r>
      <w:del w:id="1427" w:author="陈蔚燕" w:date="2024-01-16T22:52:59Z">
        <w:r>
          <w:rPr>
            <w:rFonts w:hint="eastAsia"/>
            <w:sz w:val="21"/>
            <w:szCs w:val="36"/>
          </w:rPr>
          <w:delText>低空立体组网的干扰</w:delText>
        </w:r>
      </w:del>
      <w:r>
        <w:rPr>
          <w:rFonts w:hint="eastAsia"/>
          <w:sz w:val="21"/>
          <w:szCs w:val="36"/>
        </w:rPr>
        <w:t>模型</w:t>
      </w:r>
      <w:ins w:id="1428" w:author="陈蔚燕" w:date="2024-01-16T22:53:03Z">
        <w:r>
          <w:rPr>
            <w:rFonts w:hint="eastAsia"/>
            <w:sz w:val="21"/>
            <w:szCs w:val="36"/>
            <w:lang w:val="en-US" w:eastAsia="zh-CN"/>
          </w:rPr>
          <w:t>仿真</w:t>
        </w:r>
      </w:ins>
      <w:ins w:id="1429" w:author="陈蔚燕" w:date="2024-01-16T22:53:05Z">
        <w:r>
          <w:rPr>
            <w:rFonts w:hint="eastAsia"/>
            <w:sz w:val="21"/>
            <w:szCs w:val="36"/>
            <w:lang w:val="en-US" w:eastAsia="zh-CN"/>
          </w:rPr>
          <w:t>及</w:t>
        </w:r>
      </w:ins>
      <w:r>
        <w:rPr>
          <w:rFonts w:hint="eastAsia"/>
          <w:sz w:val="21"/>
          <w:szCs w:val="36"/>
        </w:rPr>
        <w:t>验证</w:t>
      </w:r>
    </w:p>
    <w:p>
      <w:pPr>
        <w:spacing w:line="312" w:lineRule="auto"/>
        <w:ind w:firstLine="420" w:firstLineChars="0"/>
        <w:rPr>
          <w:ins w:id="1431" w:author="陈蔚燕" w:date="2024-01-03T11:47:49Z"/>
          <w:rFonts w:hint="eastAsia"/>
          <w:lang w:val="en-US" w:eastAsia="zh-CN"/>
        </w:rPr>
        <w:pPrChange w:id="1430" w:author="cmcc" w:date="2024-01-10T11:45:06Z">
          <w:pPr>
            <w:ind w:firstLine="420" w:firstLineChars="0"/>
          </w:pPr>
        </w:pPrChange>
      </w:pPr>
      <w:r>
        <w:rPr>
          <w:rFonts w:hint="eastAsia"/>
          <w:lang w:val="en-US" w:eastAsia="zh-CN"/>
        </w:rPr>
        <w:t>本章首先搭建了低空立体组网仿真平台，选取了48个不同的用户位置，进行了系统仿真，仿真得出了各用户位置下的SINR值和服务小区标识，并与基于理论模型计算的值进行了对比；最后基于仿真结果，对理论模型进行了校正，以提升理论模型的预测精度。</w:t>
      </w:r>
    </w:p>
    <w:p>
      <w:pPr>
        <w:pStyle w:val="2"/>
        <w:numPr>
          <w:ilvl w:val="-1"/>
          <w:numId w:val="0"/>
        </w:numPr>
        <w:ind w:left="0"/>
        <w:rPr>
          <w:ins w:id="1433" w:author="陈蔚燕" w:date="2024-01-03T11:39:38Z"/>
          <w:del w:id="1434" w:author="cmcc" w:date="2024-01-10T11:46:41Z"/>
          <w:rFonts w:hint="eastAsia"/>
          <w:highlight w:val="yellow"/>
          <w:lang w:val="en-US" w:eastAsia="zh-CN"/>
          <w:rPrChange w:id="1435" w:author="陈蔚燕" w:date="2024-01-03T11:49:23Z">
            <w:rPr>
              <w:ins w:id="1436" w:author="陈蔚燕" w:date="2024-01-03T11:39:38Z"/>
              <w:del w:id="1437" w:author="cmcc" w:date="2024-01-10T11:46:41Z"/>
              <w:rFonts w:hint="eastAsia"/>
              <w:lang w:val="en-US" w:eastAsia="zh-CN"/>
            </w:rPr>
          </w:rPrChange>
        </w:rPr>
        <w:pPrChange w:id="1432" w:author="陈蔚燕" w:date="2024-01-03T11:47:50Z">
          <w:pPr>
            <w:pStyle w:val="2"/>
          </w:pPr>
        </w:pPrChange>
      </w:pPr>
      <w:ins w:id="1438" w:author="陈蔚燕" w:date="2024-01-03T11:47:52Z">
        <w:del w:id="1439" w:author="cmcc" w:date="2024-01-10T11:46:41Z">
          <w:r>
            <w:rPr>
              <w:rFonts w:hint="eastAsia"/>
              <w:highlight w:val="yellow"/>
              <w:lang w:val="en-US" w:eastAsia="zh-CN"/>
              <w:rPrChange w:id="1440" w:author="陈蔚燕" w:date="2024-01-03T11:49:23Z">
                <w:rPr>
                  <w:rFonts w:hint="eastAsia"/>
                  <w:lang w:val="en-US" w:eastAsia="zh-CN"/>
                </w:rPr>
              </w:rPrChange>
            </w:rPr>
            <w:delText>（</w:delText>
          </w:r>
        </w:del>
      </w:ins>
      <w:ins w:id="1441" w:author="陈蔚燕" w:date="2024-01-03T11:48:38Z">
        <w:del w:id="1442" w:author="cmcc" w:date="2024-01-10T11:46:41Z">
          <w:r>
            <w:rPr>
              <w:rFonts w:hint="eastAsia"/>
              <w:highlight w:val="yellow"/>
              <w:lang w:val="en-US" w:eastAsia="zh-CN"/>
              <w:rPrChange w:id="1443" w:author="陈蔚燕" w:date="2024-01-03T11:49:23Z">
                <w:rPr>
                  <w:rFonts w:hint="eastAsia"/>
                  <w:lang w:val="en-US" w:eastAsia="zh-CN"/>
                </w:rPr>
              </w:rPrChange>
            </w:rPr>
            <w:delText>建议</w:delText>
          </w:r>
        </w:del>
      </w:ins>
      <w:ins w:id="1444" w:author="陈蔚燕" w:date="2024-01-03T11:47:56Z">
        <w:del w:id="1445" w:author="cmcc" w:date="2024-01-10T11:46:41Z">
          <w:r>
            <w:rPr>
              <w:rFonts w:hint="eastAsia"/>
              <w:highlight w:val="yellow"/>
              <w:lang w:val="en-US" w:eastAsia="zh-CN"/>
              <w:rPrChange w:id="1446" w:author="陈蔚燕" w:date="2024-01-03T11:49:23Z">
                <w:rPr>
                  <w:rFonts w:hint="eastAsia"/>
                  <w:lang w:val="en-US" w:eastAsia="zh-CN"/>
                </w:rPr>
              </w:rPrChange>
            </w:rPr>
            <w:delText>第三</w:delText>
          </w:r>
        </w:del>
      </w:ins>
      <w:ins w:id="1447" w:author="陈蔚燕" w:date="2024-01-03T11:47:57Z">
        <w:del w:id="1448" w:author="cmcc" w:date="2024-01-10T11:46:41Z">
          <w:r>
            <w:rPr>
              <w:rFonts w:hint="eastAsia"/>
              <w:highlight w:val="yellow"/>
              <w:lang w:val="en-US" w:eastAsia="zh-CN"/>
              <w:rPrChange w:id="1449" w:author="陈蔚燕" w:date="2024-01-03T11:49:23Z">
                <w:rPr>
                  <w:rFonts w:hint="eastAsia"/>
                  <w:lang w:val="en-US" w:eastAsia="zh-CN"/>
                </w:rPr>
              </w:rPrChange>
            </w:rPr>
            <w:delText>章</w:delText>
          </w:r>
        </w:del>
      </w:ins>
      <w:ins w:id="1450" w:author="陈蔚燕" w:date="2024-01-03T11:47:59Z">
        <w:del w:id="1451" w:author="cmcc" w:date="2024-01-10T11:46:41Z">
          <w:r>
            <w:rPr>
              <w:rFonts w:hint="eastAsia"/>
              <w:highlight w:val="yellow"/>
              <w:lang w:val="en-US" w:eastAsia="zh-CN"/>
              <w:rPrChange w:id="1452" w:author="陈蔚燕" w:date="2024-01-03T11:49:23Z">
                <w:rPr>
                  <w:rFonts w:hint="eastAsia"/>
                  <w:lang w:val="en-US" w:eastAsia="zh-CN"/>
                </w:rPr>
              </w:rPrChange>
            </w:rPr>
            <w:delText>改为</w:delText>
          </w:r>
        </w:del>
      </w:ins>
      <w:ins w:id="1453" w:author="陈蔚燕" w:date="2024-01-03T11:48:02Z">
        <w:del w:id="1454" w:author="cmcc" w:date="2024-01-10T11:46:41Z">
          <w:r>
            <w:rPr>
              <w:rFonts w:hint="eastAsia"/>
              <w:highlight w:val="yellow"/>
              <w:lang w:val="en-US" w:eastAsia="zh-CN"/>
              <w:rPrChange w:id="1455" w:author="陈蔚燕" w:date="2024-01-03T11:49:23Z">
                <w:rPr>
                  <w:rFonts w:hint="eastAsia"/>
                  <w:lang w:val="en-US" w:eastAsia="zh-CN"/>
                </w:rPr>
              </w:rPrChange>
            </w:rPr>
            <w:delText>以下</w:delText>
          </w:r>
        </w:del>
      </w:ins>
      <w:ins w:id="1456" w:author="陈蔚燕" w:date="2024-01-03T11:48:27Z">
        <w:del w:id="1457" w:author="cmcc" w:date="2024-01-10T11:46:41Z">
          <w:r>
            <w:rPr>
              <w:rFonts w:hint="eastAsia"/>
              <w:highlight w:val="yellow"/>
              <w:lang w:val="en-US" w:eastAsia="zh-CN"/>
              <w:rPrChange w:id="1458" w:author="陈蔚燕" w:date="2024-01-03T11:49:23Z">
                <w:rPr>
                  <w:rFonts w:hint="eastAsia"/>
                  <w:lang w:val="en-US" w:eastAsia="zh-CN"/>
                </w:rPr>
              </w:rPrChange>
            </w:rPr>
            <w:delText>3</w:delText>
          </w:r>
        </w:del>
      </w:ins>
      <w:ins w:id="1459" w:author="陈蔚燕" w:date="2024-01-03T11:48:29Z">
        <w:del w:id="1460" w:author="cmcc" w:date="2024-01-10T11:46:41Z">
          <w:r>
            <w:rPr>
              <w:rFonts w:hint="eastAsia"/>
              <w:highlight w:val="yellow"/>
              <w:lang w:val="en-US" w:eastAsia="zh-CN"/>
              <w:rPrChange w:id="1461" w:author="陈蔚燕" w:date="2024-01-03T11:49:23Z">
                <w:rPr>
                  <w:rFonts w:hint="eastAsia"/>
                  <w:lang w:val="en-US" w:eastAsia="zh-CN"/>
                </w:rPr>
              </w:rPrChange>
            </w:rPr>
            <w:delText>个</w:delText>
          </w:r>
        </w:del>
      </w:ins>
      <w:ins w:id="1462" w:author="陈蔚燕" w:date="2024-01-03T11:48:33Z">
        <w:del w:id="1463" w:author="cmcc" w:date="2024-01-10T11:46:41Z">
          <w:r>
            <w:rPr>
              <w:rFonts w:hint="eastAsia"/>
              <w:highlight w:val="yellow"/>
              <w:lang w:val="en-US" w:eastAsia="zh-CN"/>
              <w:rPrChange w:id="1464" w:author="陈蔚燕" w:date="2024-01-03T11:49:23Z">
                <w:rPr>
                  <w:rFonts w:hint="eastAsia"/>
                  <w:lang w:val="en-US" w:eastAsia="zh-CN"/>
                </w:rPr>
              </w:rPrChange>
            </w:rPr>
            <w:delText>小</w:delText>
          </w:r>
        </w:del>
      </w:ins>
      <w:ins w:id="1465" w:author="陈蔚燕" w:date="2024-01-03T11:48:42Z">
        <w:del w:id="1466" w:author="cmcc" w:date="2024-01-10T11:46:41Z">
          <w:r>
            <w:rPr>
              <w:rFonts w:hint="eastAsia"/>
              <w:highlight w:val="yellow"/>
              <w:lang w:val="en-US" w:eastAsia="zh-CN"/>
              <w:rPrChange w:id="1467" w:author="陈蔚燕" w:date="2024-01-03T11:49:23Z">
                <w:rPr>
                  <w:rFonts w:hint="eastAsia"/>
                  <w:lang w:val="en-US" w:eastAsia="zh-CN"/>
                </w:rPr>
              </w:rPrChange>
            </w:rPr>
            <w:delText>节</w:delText>
          </w:r>
        </w:del>
      </w:ins>
      <w:ins w:id="1468" w:author="陈蔚燕" w:date="2024-01-03T11:47:52Z">
        <w:del w:id="1469" w:author="cmcc" w:date="2024-01-10T11:46:41Z">
          <w:r>
            <w:rPr>
              <w:rFonts w:hint="eastAsia"/>
              <w:highlight w:val="yellow"/>
              <w:lang w:val="en-US" w:eastAsia="zh-CN"/>
              <w:rPrChange w:id="1470" w:author="陈蔚燕" w:date="2024-01-03T11:49:23Z">
                <w:rPr>
                  <w:rFonts w:hint="eastAsia"/>
                  <w:lang w:val="en-US" w:eastAsia="zh-CN"/>
                </w:rPr>
              </w:rPrChange>
            </w:rPr>
            <w:delText>）</w:delText>
          </w:r>
        </w:del>
      </w:ins>
    </w:p>
    <w:p>
      <w:pPr>
        <w:pStyle w:val="2"/>
        <w:numPr>
          <w:ilvl w:val="1"/>
          <w:numId w:val="4"/>
          <w:ins w:id="1472" w:author="陈蔚燕" w:date="2024-01-03T11:39:48Z"/>
        </w:numPr>
        <w:ind w:left="473" w:hanging="473"/>
        <w:rPr>
          <w:ins w:id="1473" w:author="陈蔚燕" w:date="2024-01-03T11:39:48Z"/>
          <w:del w:id="1474" w:author="cmcc" w:date="2024-01-10T11:46:39Z"/>
          <w:rFonts w:hint="eastAsia"/>
          <w:sz w:val="22"/>
          <w:szCs w:val="24"/>
          <w:highlight w:val="yellow"/>
          <w:lang w:val="en-US" w:eastAsia="zh-CN"/>
          <w:rPrChange w:id="1475" w:author="陈蔚燕" w:date="2024-01-03T11:49:23Z">
            <w:rPr>
              <w:ins w:id="1476" w:author="陈蔚燕" w:date="2024-01-03T11:39:48Z"/>
              <w:del w:id="1477" w:author="cmcc" w:date="2024-01-10T11:46:39Z"/>
              <w:rFonts w:hint="eastAsia"/>
              <w:lang w:val="en-US" w:eastAsia="zh-CN"/>
            </w:rPr>
          </w:rPrChange>
        </w:rPr>
        <w:pPrChange w:id="1471" w:author="陈蔚燕" w:date="2024-01-03T11:39:48Z">
          <w:pPr>
            <w:pStyle w:val="2"/>
          </w:pPr>
        </w:pPrChange>
      </w:pPr>
      <w:ins w:id="1478" w:author="陈蔚燕" w:date="2024-01-03T11:44:49Z">
        <w:del w:id="1479" w:author="cmcc" w:date="2024-01-10T11:46:39Z">
          <w:r>
            <w:rPr>
              <w:rFonts w:hint="eastAsia"/>
              <w:sz w:val="22"/>
              <w:szCs w:val="24"/>
              <w:highlight w:val="yellow"/>
              <w:lang w:val="en-US" w:eastAsia="zh-CN"/>
              <w:rPrChange w:id="1480" w:author="陈蔚燕" w:date="2024-01-03T11:49:23Z">
                <w:rPr>
                  <w:rFonts w:hint="eastAsia"/>
                  <w:lang w:val="en-US" w:eastAsia="zh-CN"/>
                </w:rPr>
              </w:rPrChange>
            </w:rPr>
            <w:delText>实验</w:delText>
          </w:r>
        </w:del>
      </w:ins>
      <w:ins w:id="1481" w:author="陈蔚燕" w:date="2024-01-03T11:39:47Z">
        <w:del w:id="1482" w:author="cmcc" w:date="2024-01-10T11:46:39Z">
          <w:r>
            <w:rPr>
              <w:rFonts w:hint="eastAsia"/>
              <w:sz w:val="22"/>
              <w:szCs w:val="24"/>
              <w:highlight w:val="yellow"/>
              <w:lang w:val="en-US" w:eastAsia="zh-CN"/>
              <w:rPrChange w:id="1483" w:author="陈蔚燕" w:date="2024-01-03T11:49:23Z">
                <w:rPr>
                  <w:rFonts w:hint="eastAsia"/>
                  <w:lang w:val="en-US" w:eastAsia="zh-CN"/>
                </w:rPr>
              </w:rPrChange>
            </w:rPr>
            <w:delText>设置</w:delText>
          </w:r>
        </w:del>
      </w:ins>
    </w:p>
    <w:p>
      <w:pPr>
        <w:pStyle w:val="2"/>
        <w:numPr>
          <w:ilvl w:val="1"/>
          <w:numId w:val="4"/>
          <w:ins w:id="1485" w:author="陈蔚燕" w:date="2024-01-03T11:39:48Z"/>
        </w:numPr>
        <w:ind w:left="473" w:hanging="473"/>
        <w:rPr>
          <w:ins w:id="1486" w:author="陈蔚燕" w:date="2024-01-03T11:47:43Z"/>
          <w:del w:id="1487" w:author="cmcc" w:date="2024-01-10T11:47:45Z"/>
          <w:rFonts w:hint="default"/>
          <w:sz w:val="22"/>
          <w:szCs w:val="24"/>
          <w:highlight w:val="yellow"/>
          <w:lang w:val="en-US" w:eastAsia="zh-CN"/>
          <w:rPrChange w:id="1488" w:author="陈蔚燕" w:date="2024-01-03T11:49:23Z">
            <w:rPr>
              <w:ins w:id="1489" w:author="陈蔚燕" w:date="2024-01-03T11:47:43Z"/>
              <w:del w:id="1490" w:author="cmcc" w:date="2024-01-10T11:47:45Z"/>
              <w:rFonts w:hint="default"/>
              <w:lang w:val="en-US" w:eastAsia="zh-CN"/>
            </w:rPr>
          </w:rPrChange>
        </w:rPr>
        <w:pPrChange w:id="1484" w:author="陈蔚燕" w:date="2024-01-03T11:39:48Z">
          <w:pPr>
            <w:pStyle w:val="2"/>
          </w:pPr>
        </w:pPrChange>
      </w:pPr>
      <w:ins w:id="1491" w:author="陈蔚燕" w:date="2024-01-03T11:44:51Z">
        <w:del w:id="1492" w:author="cmcc" w:date="2024-01-10T11:47:45Z">
          <w:r>
            <w:rPr>
              <w:rFonts w:hint="eastAsia"/>
              <w:sz w:val="22"/>
              <w:szCs w:val="24"/>
              <w:highlight w:val="yellow"/>
              <w:lang w:val="en-US" w:eastAsia="zh-CN"/>
              <w:rPrChange w:id="1493" w:author="陈蔚燕" w:date="2024-01-03T11:49:23Z">
                <w:rPr>
                  <w:rFonts w:hint="eastAsia"/>
                  <w:lang w:val="en-US" w:eastAsia="zh-CN"/>
                </w:rPr>
              </w:rPrChange>
            </w:rPr>
            <w:delText>仿真</w:delText>
          </w:r>
        </w:del>
      </w:ins>
      <w:ins w:id="1494" w:author="陈蔚燕" w:date="2024-01-03T11:44:52Z">
        <w:del w:id="1495" w:author="cmcc" w:date="2024-01-10T11:47:45Z">
          <w:r>
            <w:rPr>
              <w:rFonts w:hint="eastAsia"/>
              <w:sz w:val="22"/>
              <w:szCs w:val="24"/>
              <w:highlight w:val="yellow"/>
              <w:lang w:val="en-US" w:eastAsia="zh-CN"/>
              <w:rPrChange w:id="1496" w:author="陈蔚燕" w:date="2024-01-03T11:49:23Z">
                <w:rPr>
                  <w:rFonts w:hint="eastAsia"/>
                  <w:lang w:val="en-US" w:eastAsia="zh-CN"/>
                </w:rPr>
              </w:rPrChange>
            </w:rPr>
            <w:delText>结果</w:delText>
          </w:r>
        </w:del>
      </w:ins>
    </w:p>
    <w:p>
      <w:pPr>
        <w:pStyle w:val="2"/>
        <w:numPr>
          <w:ilvl w:val="-1"/>
          <w:numId w:val="0"/>
        </w:numPr>
        <w:ind w:left="0" w:firstLine="0"/>
        <w:rPr>
          <w:ins w:id="1498" w:author="陈蔚燕" w:date="2024-01-03T11:47:20Z"/>
          <w:del w:id="1499" w:author="cmcc" w:date="2024-01-10T11:53:21Z"/>
          <w:rFonts w:hint="default"/>
          <w:sz w:val="22"/>
          <w:szCs w:val="24"/>
          <w:highlight w:val="yellow"/>
          <w:lang w:val="en-US" w:eastAsia="zh-CN"/>
          <w:rPrChange w:id="1500" w:author="陈蔚燕" w:date="2024-01-03T11:49:23Z">
            <w:rPr>
              <w:ins w:id="1501" w:author="陈蔚燕" w:date="2024-01-03T11:47:20Z"/>
              <w:del w:id="1502" w:author="cmcc" w:date="2024-01-10T11:53:21Z"/>
              <w:rFonts w:hint="default"/>
              <w:lang w:val="en-US" w:eastAsia="zh-CN"/>
            </w:rPr>
          </w:rPrChange>
        </w:rPr>
        <w:pPrChange w:id="1497" w:author="陈蔚燕" w:date="2024-01-03T11:47:43Z">
          <w:pPr>
            <w:pStyle w:val="2"/>
          </w:pPr>
        </w:pPrChange>
      </w:pPr>
      <w:ins w:id="1503" w:author="陈蔚燕" w:date="2024-01-03T11:44:58Z">
        <w:del w:id="1504" w:author="cmcc" w:date="2024-01-10T11:53:21Z">
          <w:r>
            <w:rPr>
              <w:rFonts w:hint="eastAsia"/>
              <w:sz w:val="22"/>
              <w:szCs w:val="24"/>
              <w:highlight w:val="yellow"/>
              <w:lang w:val="en-US" w:eastAsia="zh-CN"/>
              <w:rPrChange w:id="1505" w:author="陈蔚燕" w:date="2024-01-03T11:49:23Z">
                <w:rPr>
                  <w:rFonts w:hint="eastAsia"/>
                  <w:lang w:val="en-US" w:eastAsia="zh-CN"/>
                </w:rPr>
              </w:rPrChange>
            </w:rPr>
            <w:delText>（3.2</w:delText>
          </w:r>
        </w:del>
      </w:ins>
      <w:ins w:id="1506" w:author="陈蔚燕" w:date="2024-01-03T11:44:59Z">
        <w:del w:id="1507" w:author="cmcc" w:date="2024-01-10T11:53:21Z">
          <w:r>
            <w:rPr>
              <w:rFonts w:hint="eastAsia"/>
              <w:sz w:val="22"/>
              <w:szCs w:val="24"/>
              <w:highlight w:val="yellow"/>
              <w:lang w:val="en-US" w:eastAsia="zh-CN"/>
              <w:rPrChange w:id="1508" w:author="陈蔚燕" w:date="2024-01-03T11:49:23Z">
                <w:rPr>
                  <w:rFonts w:hint="eastAsia"/>
                  <w:lang w:val="en-US" w:eastAsia="zh-CN"/>
                </w:rPr>
              </w:rPrChange>
            </w:rPr>
            <w:delText>.1</w:delText>
          </w:r>
        </w:del>
      </w:ins>
      <w:ins w:id="1509" w:author="陈蔚燕" w:date="2024-01-03T11:46:14Z">
        <w:del w:id="1510" w:author="cmcc" w:date="2024-01-10T11:53:21Z">
          <w:r>
            <w:rPr>
              <w:rFonts w:hint="eastAsia"/>
              <w:sz w:val="22"/>
              <w:szCs w:val="24"/>
              <w:highlight w:val="yellow"/>
              <w:lang w:val="en-US" w:eastAsia="zh-CN"/>
              <w:rPrChange w:id="1511" w:author="陈蔚燕" w:date="2024-01-03T11:49:23Z">
                <w:rPr>
                  <w:rFonts w:hint="eastAsia"/>
                  <w:lang w:val="en-US" w:eastAsia="zh-CN"/>
                </w:rPr>
              </w:rPrChange>
            </w:rPr>
            <w:delText xml:space="preserve"> </w:delText>
          </w:r>
        </w:del>
      </w:ins>
      <w:ins w:id="1512" w:author="陈蔚燕" w:date="2024-01-03T11:46:16Z">
        <w:del w:id="1513" w:author="cmcc" w:date="2024-01-10T11:53:21Z">
          <w:r>
            <w:rPr>
              <w:rFonts w:hint="eastAsia"/>
              <w:sz w:val="22"/>
              <w:szCs w:val="24"/>
              <w:highlight w:val="yellow"/>
              <w:lang w:val="en-US" w:eastAsia="zh-CN"/>
              <w:rPrChange w:id="1514" w:author="陈蔚燕" w:date="2024-01-03T11:49:23Z">
                <w:rPr>
                  <w:rFonts w:hint="eastAsia"/>
                  <w:lang w:val="en-US" w:eastAsia="zh-CN"/>
                </w:rPr>
              </w:rPrChange>
            </w:rPr>
            <w:delText>低空干扰</w:delText>
          </w:r>
        </w:del>
      </w:ins>
      <w:ins w:id="1515" w:author="陈蔚燕" w:date="2024-01-03T11:47:06Z">
        <w:del w:id="1516" w:author="cmcc" w:date="2024-01-10T11:53:21Z">
          <w:r>
            <w:rPr>
              <w:rFonts w:hint="eastAsia"/>
              <w:sz w:val="22"/>
              <w:szCs w:val="24"/>
              <w:highlight w:val="yellow"/>
              <w:lang w:val="en-US" w:eastAsia="zh-CN"/>
              <w:rPrChange w:id="1517" w:author="陈蔚燕" w:date="2024-01-03T11:49:23Z">
                <w:rPr>
                  <w:rFonts w:hint="eastAsia"/>
                  <w:lang w:val="en-US" w:eastAsia="zh-CN"/>
                </w:rPr>
              </w:rPrChange>
            </w:rPr>
            <w:delText>预测</w:delText>
          </w:r>
        </w:del>
      </w:ins>
      <w:ins w:id="1518" w:author="陈蔚燕" w:date="2024-01-03T11:46:19Z">
        <w:del w:id="1519" w:author="cmcc" w:date="2024-01-10T11:53:21Z">
          <w:r>
            <w:rPr>
              <w:rFonts w:hint="eastAsia"/>
              <w:sz w:val="22"/>
              <w:szCs w:val="24"/>
              <w:highlight w:val="yellow"/>
              <w:lang w:val="en-US" w:eastAsia="zh-CN"/>
              <w:rPrChange w:id="1520" w:author="陈蔚燕" w:date="2024-01-03T11:49:23Z">
                <w:rPr>
                  <w:rFonts w:hint="eastAsia"/>
                  <w:lang w:val="en-US" w:eastAsia="zh-CN"/>
                </w:rPr>
              </w:rPrChange>
            </w:rPr>
            <w:delText xml:space="preserve"> </w:delText>
          </w:r>
        </w:del>
      </w:ins>
      <w:ins w:id="1521" w:author="陈蔚燕" w:date="2024-01-03T11:46:20Z">
        <w:del w:id="1522" w:author="cmcc" w:date="2024-01-10T11:53:21Z">
          <w:r>
            <w:rPr>
              <w:rFonts w:hint="eastAsia"/>
              <w:sz w:val="22"/>
              <w:szCs w:val="24"/>
              <w:highlight w:val="yellow"/>
              <w:lang w:val="en-US" w:eastAsia="zh-CN"/>
              <w:rPrChange w:id="1523" w:author="陈蔚燕" w:date="2024-01-03T11:49:23Z">
                <w:rPr>
                  <w:rFonts w:hint="eastAsia"/>
                  <w:lang w:val="en-US" w:eastAsia="zh-CN"/>
                </w:rPr>
              </w:rPrChange>
            </w:rPr>
            <w:delText>3.</w:delText>
          </w:r>
        </w:del>
      </w:ins>
      <w:ins w:id="1524" w:author="陈蔚燕" w:date="2024-01-03T11:46:21Z">
        <w:del w:id="1525" w:author="cmcc" w:date="2024-01-10T11:53:21Z">
          <w:r>
            <w:rPr>
              <w:rFonts w:hint="eastAsia"/>
              <w:sz w:val="22"/>
              <w:szCs w:val="24"/>
              <w:highlight w:val="yellow"/>
              <w:lang w:val="en-US" w:eastAsia="zh-CN"/>
              <w:rPrChange w:id="1526" w:author="陈蔚燕" w:date="2024-01-03T11:49:23Z">
                <w:rPr>
                  <w:rFonts w:hint="eastAsia"/>
                  <w:lang w:val="en-US" w:eastAsia="zh-CN"/>
                </w:rPr>
              </w:rPrChange>
            </w:rPr>
            <w:delText>2.2</w:delText>
          </w:r>
        </w:del>
      </w:ins>
      <w:ins w:id="1527" w:author="陈蔚燕" w:date="2024-01-03T11:46:23Z">
        <w:del w:id="1528" w:author="cmcc" w:date="2024-01-10T11:53:21Z">
          <w:r>
            <w:rPr>
              <w:rFonts w:hint="eastAsia"/>
              <w:sz w:val="22"/>
              <w:szCs w:val="24"/>
              <w:highlight w:val="yellow"/>
              <w:lang w:val="en-US" w:eastAsia="zh-CN"/>
              <w:rPrChange w:id="1529" w:author="陈蔚燕" w:date="2024-01-03T11:49:23Z">
                <w:rPr>
                  <w:rFonts w:hint="eastAsia"/>
                  <w:lang w:val="en-US" w:eastAsia="zh-CN"/>
                </w:rPr>
              </w:rPrChange>
            </w:rPr>
            <w:delText>低空</w:delText>
          </w:r>
        </w:del>
      </w:ins>
      <w:ins w:id="1530" w:author="陈蔚燕" w:date="2024-01-03T11:46:25Z">
        <w:del w:id="1531" w:author="cmcc" w:date="2024-01-10T11:53:21Z">
          <w:r>
            <w:rPr>
              <w:rFonts w:hint="eastAsia"/>
              <w:sz w:val="22"/>
              <w:szCs w:val="24"/>
              <w:highlight w:val="yellow"/>
              <w:lang w:val="en-US" w:eastAsia="zh-CN"/>
              <w:rPrChange w:id="1532" w:author="陈蔚燕" w:date="2024-01-03T11:49:23Z">
                <w:rPr>
                  <w:rFonts w:hint="eastAsia"/>
                  <w:lang w:val="en-US" w:eastAsia="zh-CN"/>
                </w:rPr>
              </w:rPrChange>
            </w:rPr>
            <w:delText>主服务</w:delText>
          </w:r>
        </w:del>
      </w:ins>
      <w:ins w:id="1533" w:author="陈蔚燕" w:date="2024-01-03T11:46:29Z">
        <w:del w:id="1534" w:author="cmcc" w:date="2024-01-10T11:53:21Z">
          <w:r>
            <w:rPr>
              <w:rFonts w:hint="eastAsia"/>
              <w:sz w:val="22"/>
              <w:szCs w:val="24"/>
              <w:highlight w:val="yellow"/>
              <w:lang w:val="en-US" w:eastAsia="zh-CN"/>
              <w:rPrChange w:id="1535" w:author="陈蔚燕" w:date="2024-01-03T11:49:23Z">
                <w:rPr>
                  <w:rFonts w:hint="eastAsia"/>
                  <w:lang w:val="en-US" w:eastAsia="zh-CN"/>
                </w:rPr>
              </w:rPrChange>
            </w:rPr>
            <w:delText>及</w:delText>
          </w:r>
        </w:del>
      </w:ins>
      <w:ins w:id="1536" w:author="陈蔚燕" w:date="2024-01-03T11:46:31Z">
        <w:del w:id="1537" w:author="cmcc" w:date="2024-01-10T11:53:21Z">
          <w:r>
            <w:rPr>
              <w:rFonts w:hint="eastAsia"/>
              <w:sz w:val="22"/>
              <w:szCs w:val="24"/>
              <w:highlight w:val="yellow"/>
              <w:lang w:val="en-US" w:eastAsia="zh-CN"/>
              <w:rPrChange w:id="1538" w:author="陈蔚燕" w:date="2024-01-03T11:49:23Z">
                <w:rPr>
                  <w:rFonts w:hint="eastAsia"/>
                  <w:lang w:val="en-US" w:eastAsia="zh-CN"/>
                </w:rPr>
              </w:rPrChange>
            </w:rPr>
            <w:delText>干扰小区</w:delText>
          </w:r>
        </w:del>
      </w:ins>
      <w:ins w:id="1539" w:author="陈蔚燕" w:date="2024-01-03T11:46:39Z">
        <w:del w:id="1540" w:author="cmcc" w:date="2024-01-10T11:53:21Z">
          <w:r>
            <w:rPr>
              <w:rFonts w:hint="eastAsia"/>
              <w:sz w:val="22"/>
              <w:szCs w:val="24"/>
              <w:highlight w:val="yellow"/>
              <w:lang w:val="en-US" w:eastAsia="zh-CN"/>
              <w:rPrChange w:id="1541" w:author="陈蔚燕" w:date="2024-01-03T11:49:23Z">
                <w:rPr>
                  <w:rFonts w:hint="eastAsia"/>
                  <w:lang w:val="en-US" w:eastAsia="zh-CN"/>
                </w:rPr>
              </w:rPrChange>
            </w:rPr>
            <w:delText>分布</w:delText>
          </w:r>
        </w:del>
      </w:ins>
      <w:ins w:id="1542" w:author="陈蔚燕" w:date="2024-01-03T11:47:13Z">
        <w:del w:id="1543" w:author="cmcc" w:date="2024-01-10T11:53:21Z">
          <w:r>
            <w:rPr>
              <w:rFonts w:hint="eastAsia"/>
              <w:sz w:val="22"/>
              <w:szCs w:val="24"/>
              <w:highlight w:val="yellow"/>
              <w:lang w:val="en-US" w:eastAsia="zh-CN"/>
              <w:rPrChange w:id="1544" w:author="陈蔚燕" w:date="2024-01-03T11:49:23Z">
                <w:rPr>
                  <w:rFonts w:hint="eastAsia"/>
                  <w:lang w:val="en-US" w:eastAsia="zh-CN"/>
                </w:rPr>
              </w:rPrChange>
            </w:rPr>
            <w:delText>预测</w:delText>
          </w:r>
        </w:del>
      </w:ins>
      <w:ins w:id="1545" w:author="陈蔚燕" w:date="2024-01-03T11:44:58Z">
        <w:del w:id="1546" w:author="cmcc" w:date="2024-01-10T11:53:21Z">
          <w:r>
            <w:rPr>
              <w:rFonts w:hint="eastAsia"/>
              <w:sz w:val="22"/>
              <w:szCs w:val="24"/>
              <w:highlight w:val="yellow"/>
              <w:lang w:val="en-US" w:eastAsia="zh-CN"/>
              <w:rPrChange w:id="1547" w:author="陈蔚燕" w:date="2024-01-03T11:49:23Z">
                <w:rPr>
                  <w:rFonts w:hint="eastAsia"/>
                  <w:lang w:val="en-US" w:eastAsia="zh-CN"/>
                </w:rPr>
              </w:rPrChange>
            </w:rPr>
            <w:delText>）</w:delText>
          </w:r>
        </w:del>
      </w:ins>
    </w:p>
    <w:p>
      <w:pPr>
        <w:pStyle w:val="2"/>
        <w:numPr>
          <w:ilvl w:val="1"/>
          <w:numId w:val="4"/>
          <w:ins w:id="1549" w:author="陈蔚燕" w:date="2024-01-03T11:39:48Z"/>
        </w:numPr>
        <w:ind w:left="473" w:hanging="473"/>
        <w:rPr>
          <w:del w:id="1550" w:author="cmcc" w:date="2024-01-10T11:53:24Z"/>
          <w:rFonts w:hint="default"/>
          <w:sz w:val="22"/>
          <w:szCs w:val="24"/>
          <w:highlight w:val="yellow"/>
          <w:lang w:val="en-US" w:eastAsia="zh-CN"/>
          <w:rPrChange w:id="1551" w:author="陈蔚燕" w:date="2024-01-03T11:49:23Z">
            <w:rPr>
              <w:del w:id="1552" w:author="cmcc" w:date="2024-01-10T11:53:24Z"/>
              <w:rFonts w:hint="default"/>
              <w:lang w:val="en-US" w:eastAsia="zh-CN"/>
            </w:rPr>
          </w:rPrChange>
        </w:rPr>
        <w:pPrChange w:id="1548" w:author="陈蔚燕" w:date="2024-01-03T11:39:48Z">
          <w:pPr>
            <w:pStyle w:val="2"/>
          </w:pPr>
        </w:pPrChange>
      </w:pPr>
      <w:ins w:id="1553" w:author="陈蔚燕" w:date="2024-01-03T11:47:25Z">
        <w:del w:id="1554" w:author="cmcc" w:date="2024-01-10T11:53:24Z">
          <w:r>
            <w:rPr>
              <w:rFonts w:hint="eastAsia"/>
              <w:sz w:val="22"/>
              <w:szCs w:val="24"/>
              <w:highlight w:val="yellow"/>
              <w:lang w:val="en-US" w:eastAsia="zh-CN"/>
              <w:rPrChange w:id="1555" w:author="陈蔚燕" w:date="2024-01-03T11:49:23Z">
                <w:rPr>
                  <w:rFonts w:hint="eastAsia"/>
                  <w:lang w:val="en-US" w:eastAsia="zh-CN"/>
                </w:rPr>
              </w:rPrChange>
            </w:rPr>
            <w:delText>模型</w:delText>
          </w:r>
        </w:del>
      </w:ins>
      <w:ins w:id="1556" w:author="陈蔚燕" w:date="2024-01-03T11:47:26Z">
        <w:del w:id="1557" w:author="cmcc" w:date="2024-01-10T11:53:24Z">
          <w:r>
            <w:rPr>
              <w:rFonts w:hint="eastAsia"/>
              <w:sz w:val="22"/>
              <w:szCs w:val="24"/>
              <w:highlight w:val="yellow"/>
              <w:lang w:val="en-US" w:eastAsia="zh-CN"/>
              <w:rPrChange w:id="1558" w:author="陈蔚燕" w:date="2024-01-03T11:49:23Z">
                <w:rPr>
                  <w:rFonts w:hint="eastAsia"/>
                  <w:lang w:val="en-US" w:eastAsia="zh-CN"/>
                </w:rPr>
              </w:rPrChange>
            </w:rPr>
            <w:delText>校准</w:delText>
          </w:r>
        </w:del>
      </w:ins>
    </w:p>
    <w:p>
      <w:pPr>
        <w:pStyle w:val="2"/>
        <w:numPr>
          <w:ilvl w:val="1"/>
          <w:numId w:val="4"/>
        </w:numPr>
        <w:ind w:left="473" w:hanging="473"/>
        <w:rPr>
          <w:ins w:id="1559" w:author="cmcc" w:date="2024-01-10T11:46:11Z"/>
          <w:rFonts w:hint="eastAsia"/>
          <w:sz w:val="21"/>
          <w:szCs w:val="21"/>
          <w:highlight w:val="yellow"/>
          <w:lang w:val="en-US" w:eastAsia="zh-CN"/>
          <w:rPrChange w:id="1560" w:author="cmcc" w:date="2024-01-10T11:47:23Z">
            <w:rPr>
              <w:ins w:id="1561" w:author="cmcc" w:date="2024-01-10T11:46:11Z"/>
              <w:rFonts w:hint="eastAsia"/>
              <w:sz w:val="22"/>
              <w:szCs w:val="24"/>
              <w:highlight w:val="yellow"/>
              <w:lang w:val="en-US" w:eastAsia="zh-CN"/>
            </w:rPr>
          </w:rPrChange>
        </w:rPr>
      </w:pPr>
      <w:ins w:id="1562" w:author="cmcc" w:date="2024-01-10T11:46:11Z">
        <w:r>
          <w:rPr>
            <w:rFonts w:hint="eastAsia"/>
            <w:sz w:val="21"/>
            <w:szCs w:val="21"/>
            <w:highlight w:val="yellow"/>
            <w:lang w:val="en-US" w:eastAsia="zh-CN"/>
            <w:rPrChange w:id="1563" w:author="cmcc" w:date="2024-01-10T11:47:23Z">
              <w:rPr>
                <w:rFonts w:hint="eastAsia"/>
                <w:sz w:val="22"/>
                <w:szCs w:val="24"/>
                <w:highlight w:val="yellow"/>
                <w:lang w:val="en-US" w:eastAsia="zh-CN"/>
              </w:rPr>
            </w:rPrChange>
          </w:rPr>
          <w:t>实验设置</w:t>
        </w:r>
      </w:ins>
    </w:p>
    <w:p>
      <w:pPr>
        <w:pStyle w:val="2"/>
        <w:numPr>
          <w:ilvl w:val="-1"/>
          <w:numId w:val="0"/>
        </w:numPr>
        <w:spacing w:line="312" w:lineRule="auto"/>
        <w:ind w:left="0" w:firstLine="0"/>
        <w:rPr>
          <w:del w:id="1565" w:author="cmcc" w:date="2024-01-10T11:46:18Z"/>
          <w:rFonts w:ascii="Times New Roman" w:hAnsi="Times New Roman"/>
          <w:strike/>
          <w:sz w:val="21"/>
          <w:szCs w:val="24"/>
          <w:rPrChange w:id="1566" w:author="陈蔚燕" w:date="2024-01-03T11:50:36Z">
            <w:rPr>
              <w:del w:id="1567" w:author="cmcc" w:date="2024-01-10T11:46:18Z"/>
              <w:rFonts w:ascii="Times New Roman" w:hAnsi="Times New Roman"/>
              <w:sz w:val="21"/>
              <w:szCs w:val="24"/>
            </w:rPr>
          </w:rPrChange>
        </w:rPr>
        <w:pPrChange w:id="1564" w:author="cmcc" w:date="2024-01-10T11:46:10Z">
          <w:pPr>
            <w:pStyle w:val="2"/>
            <w:numPr>
              <w:ilvl w:val="1"/>
              <w:numId w:val="4"/>
            </w:numPr>
            <w:spacing w:line="312" w:lineRule="auto"/>
          </w:pPr>
        </w:pPrChange>
      </w:pPr>
      <w:del w:id="1568" w:author="cmcc" w:date="2024-01-10T11:46:10Z">
        <w:r>
          <w:rPr>
            <w:rFonts w:hint="eastAsia" w:ascii="Arial" w:hAnsi="Arial"/>
            <w:sz w:val="22"/>
            <w:szCs w:val="24"/>
            <w:highlight w:val="yellow"/>
            <w:rPrChange w:id="1569" w:author="cmcc" w:date="2024-01-10T11:45:54Z">
              <w:rPr>
                <w:rFonts w:hint="eastAsia" w:ascii="Times New Roman" w:hAnsi="Times New Roman"/>
                <w:sz w:val="21"/>
                <w:szCs w:val="24"/>
              </w:rPr>
            </w:rPrChange>
          </w:rPr>
          <w:delText xml:space="preserve"> </w:delText>
        </w:r>
      </w:del>
      <w:del w:id="1570" w:author="cmcc" w:date="2024-01-10T11:45:38Z">
        <w:r>
          <w:rPr>
            <w:rFonts w:hint="eastAsia" w:ascii="Times New Roman" w:hAnsi="Times New Roman"/>
            <w:strike/>
            <w:sz w:val="21"/>
            <w:szCs w:val="24"/>
            <w:rPrChange w:id="1571" w:author="陈蔚燕" w:date="2024-01-03T11:50:36Z">
              <w:rPr>
                <w:rFonts w:hint="eastAsia" w:ascii="Times New Roman" w:hAnsi="Times New Roman"/>
                <w:sz w:val="21"/>
                <w:szCs w:val="24"/>
              </w:rPr>
            </w:rPrChange>
          </w:rPr>
          <w:delText>仿</w:delText>
        </w:r>
      </w:del>
      <w:del w:id="1572" w:author="cmcc" w:date="2024-01-10T11:45:38Z">
        <w:r>
          <w:rPr>
            <w:rFonts w:hint="eastAsia" w:ascii="Times New Roman" w:hAnsi="Times New Roman"/>
            <w:strike/>
            <w:sz w:val="21"/>
            <w:szCs w:val="24"/>
            <w:rPrChange w:id="1573" w:author="陈蔚燕" w:date="2024-01-03T11:50:36Z">
              <w:rPr>
                <w:rFonts w:hint="eastAsia" w:ascii="Times New Roman" w:hAnsi="Times New Roman"/>
                <w:sz w:val="21"/>
                <w:szCs w:val="24"/>
              </w:rPr>
            </w:rPrChange>
          </w:rPr>
          <w:delText>真</w:delText>
        </w:r>
      </w:del>
      <w:del w:id="1574" w:author="cmcc" w:date="2024-01-10T11:45:37Z">
        <w:r>
          <w:rPr>
            <w:rFonts w:hint="eastAsia" w:ascii="Times New Roman" w:hAnsi="Times New Roman"/>
            <w:strike/>
            <w:sz w:val="21"/>
            <w:szCs w:val="24"/>
            <w:lang w:val="en-US" w:eastAsia="zh-CN"/>
            <w:rPrChange w:id="1575" w:author="陈蔚燕" w:date="2024-01-03T11:50:36Z">
              <w:rPr>
                <w:rFonts w:hint="eastAsia" w:ascii="Times New Roman" w:hAnsi="Times New Roman"/>
                <w:sz w:val="21"/>
                <w:szCs w:val="24"/>
                <w:lang w:val="en-US" w:eastAsia="zh-CN"/>
              </w:rPr>
            </w:rPrChange>
          </w:rPr>
          <w:delText>平</w:delText>
        </w:r>
      </w:del>
      <w:del w:id="1576" w:author="cmcc" w:date="2024-01-10T11:45:37Z">
        <w:r>
          <w:rPr>
            <w:rFonts w:hint="eastAsia" w:ascii="Times New Roman" w:hAnsi="Times New Roman"/>
            <w:strike/>
            <w:sz w:val="21"/>
            <w:szCs w:val="24"/>
            <w:lang w:val="en-US" w:eastAsia="zh-CN"/>
            <w:rPrChange w:id="1577" w:author="陈蔚燕" w:date="2024-01-03T11:50:36Z">
              <w:rPr>
                <w:rFonts w:hint="eastAsia" w:ascii="Times New Roman" w:hAnsi="Times New Roman"/>
                <w:sz w:val="21"/>
                <w:szCs w:val="24"/>
                <w:lang w:val="en-US" w:eastAsia="zh-CN"/>
              </w:rPr>
            </w:rPrChange>
          </w:rPr>
          <w:delText>台</w:delText>
        </w:r>
      </w:del>
      <w:del w:id="1578" w:author="cmcc" w:date="2024-01-10T11:45:37Z">
        <w:r>
          <w:rPr>
            <w:rFonts w:hint="eastAsia" w:ascii="Times New Roman" w:hAnsi="Times New Roman"/>
            <w:strike/>
            <w:sz w:val="21"/>
            <w:szCs w:val="24"/>
            <w:lang w:val="en-US" w:eastAsia="zh-CN"/>
            <w:rPrChange w:id="1579" w:author="陈蔚燕" w:date="2024-01-03T11:50:36Z">
              <w:rPr>
                <w:rFonts w:hint="eastAsia" w:ascii="Times New Roman" w:hAnsi="Times New Roman"/>
                <w:sz w:val="21"/>
                <w:szCs w:val="24"/>
                <w:lang w:val="en-US" w:eastAsia="zh-CN"/>
              </w:rPr>
            </w:rPrChange>
          </w:rPr>
          <w:delText>和</w:delText>
        </w:r>
      </w:del>
      <w:del w:id="1580" w:author="cmcc" w:date="2024-01-10T11:45:37Z">
        <w:r>
          <w:rPr>
            <w:rFonts w:hint="eastAsia" w:ascii="Times New Roman" w:hAnsi="Times New Roman"/>
            <w:strike/>
            <w:sz w:val="21"/>
            <w:szCs w:val="24"/>
            <w:lang w:val="en-US" w:eastAsia="zh-CN"/>
            <w:rPrChange w:id="1581" w:author="陈蔚燕" w:date="2024-01-03T11:50:36Z">
              <w:rPr>
                <w:rFonts w:hint="eastAsia" w:ascii="Times New Roman" w:hAnsi="Times New Roman"/>
                <w:sz w:val="21"/>
                <w:szCs w:val="24"/>
                <w:lang w:val="en-US" w:eastAsia="zh-CN"/>
              </w:rPr>
            </w:rPrChange>
          </w:rPr>
          <w:delText>仿</w:delText>
        </w:r>
      </w:del>
      <w:del w:id="1582" w:author="cmcc" w:date="2024-01-10T11:45:37Z">
        <w:r>
          <w:rPr>
            <w:rFonts w:hint="eastAsia" w:ascii="Times New Roman" w:hAnsi="Times New Roman"/>
            <w:strike/>
            <w:sz w:val="21"/>
            <w:szCs w:val="24"/>
            <w:lang w:val="en-US" w:eastAsia="zh-CN"/>
            <w:rPrChange w:id="1583" w:author="陈蔚燕" w:date="2024-01-03T11:50:36Z">
              <w:rPr>
                <w:rFonts w:hint="eastAsia" w:ascii="Times New Roman" w:hAnsi="Times New Roman"/>
                <w:sz w:val="21"/>
                <w:szCs w:val="24"/>
                <w:lang w:val="en-US" w:eastAsia="zh-CN"/>
              </w:rPr>
            </w:rPrChange>
          </w:rPr>
          <w:delText>真</w:delText>
        </w:r>
      </w:del>
      <w:del w:id="1584" w:author="cmcc" w:date="2024-01-10T11:45:37Z">
        <w:r>
          <w:rPr>
            <w:rFonts w:hint="eastAsia" w:ascii="Times New Roman" w:hAnsi="Times New Roman"/>
            <w:strike/>
            <w:sz w:val="21"/>
            <w:szCs w:val="24"/>
            <w:lang w:val="en-US" w:eastAsia="zh-CN"/>
            <w:rPrChange w:id="1585" w:author="陈蔚燕" w:date="2024-01-03T11:50:36Z">
              <w:rPr>
                <w:rFonts w:hint="eastAsia" w:ascii="Times New Roman" w:hAnsi="Times New Roman"/>
                <w:sz w:val="21"/>
                <w:szCs w:val="24"/>
                <w:lang w:val="en-US" w:eastAsia="zh-CN"/>
              </w:rPr>
            </w:rPrChange>
          </w:rPr>
          <w:delText>参</w:delText>
        </w:r>
      </w:del>
      <w:del w:id="1586" w:author="cmcc" w:date="2024-01-10T11:45:36Z">
        <w:r>
          <w:rPr>
            <w:rFonts w:hint="eastAsia" w:ascii="Times New Roman" w:hAnsi="Times New Roman"/>
            <w:strike/>
            <w:sz w:val="21"/>
            <w:szCs w:val="24"/>
            <w:lang w:val="en-US" w:eastAsia="zh-CN"/>
            <w:rPrChange w:id="1587" w:author="陈蔚燕" w:date="2024-01-03T11:50:36Z">
              <w:rPr>
                <w:rFonts w:hint="eastAsia" w:ascii="Times New Roman" w:hAnsi="Times New Roman"/>
                <w:sz w:val="21"/>
                <w:szCs w:val="24"/>
                <w:lang w:val="en-US" w:eastAsia="zh-CN"/>
              </w:rPr>
            </w:rPrChange>
          </w:rPr>
          <w:delText>数</w:delText>
        </w:r>
      </w:del>
    </w:p>
    <w:p>
      <w:pPr>
        <w:spacing w:line="312" w:lineRule="auto"/>
        <w:ind w:firstLine="420" w:firstLineChars="0"/>
        <w:rPr>
          <w:rFonts w:hint="eastAsia"/>
          <w:rPrChange w:id="1588" w:author="cmcc" w:date="2024-01-10T11:46:25Z">
            <w:rPr/>
          </w:rPrChange>
        </w:rPr>
      </w:pPr>
      <w:r>
        <w:rPr>
          <w:rFonts w:hint="eastAsia"/>
          <w:bCs w:val="0"/>
          <w:szCs w:val="24"/>
          <w:rPrChange w:id="1589" w:author="cmcc" w:date="2024-01-10T11:46:25Z">
            <w:rPr>
              <w:rFonts w:hint="eastAsia"/>
              <w:bCs/>
              <w:szCs w:val="21"/>
            </w:rPr>
          </w:rPrChange>
        </w:rPr>
        <w:t>仿真平台采用维也纳大学开放平台《系统仿真平台》，校验低空干扰模型。在原始平台上，加入了MIMO信道模块，修改原始平台参数，实现低空5G</w:t>
      </w:r>
      <w:r>
        <w:rPr>
          <w:rFonts w:hint="eastAsia"/>
          <w:bCs w:val="0"/>
          <w:szCs w:val="24"/>
          <w:rPrChange w:id="1590" w:author="cmcc" w:date="2024-01-10T11:46:25Z">
            <w:rPr>
              <w:bCs/>
              <w:szCs w:val="21"/>
            </w:rPr>
          </w:rPrChange>
        </w:rPr>
        <w:t xml:space="preserve"> NR</w:t>
      </w:r>
      <w:r>
        <w:rPr>
          <w:rFonts w:hint="eastAsia"/>
          <w:bCs w:val="0"/>
          <w:szCs w:val="24"/>
          <w:rPrChange w:id="1591" w:author="cmcc" w:date="2024-01-10T11:46:25Z">
            <w:rPr>
              <w:rFonts w:hint="eastAsia"/>
              <w:bCs/>
              <w:szCs w:val="21"/>
            </w:rPr>
          </w:rPrChange>
        </w:rPr>
        <w:t>系统仿真。修改参数如表1所示：</w:t>
      </w:r>
    </w:p>
    <w:p>
      <w:pPr>
        <w:ind w:firstLine="0" w:firstLineChars="0"/>
        <w:jc w:val="center"/>
      </w:pPr>
      <w:r>
        <w:rPr>
          <w:rFonts w:hint="eastAsia"/>
        </w:rPr>
        <w:t>表1：系统仿真参数表格</w:t>
      </w:r>
    </w:p>
    <w:tbl>
      <w:tblPr>
        <w:tblStyle w:val="27"/>
        <w:tblW w:w="4987" w:type="dxa"/>
        <w:jc w:val="center"/>
        <w:tblLayout w:type="autofit"/>
        <w:tblCellMar>
          <w:top w:w="0" w:type="dxa"/>
          <w:left w:w="108" w:type="dxa"/>
          <w:bottom w:w="0" w:type="dxa"/>
          <w:right w:w="108" w:type="dxa"/>
        </w:tblCellMar>
      </w:tblPr>
      <w:tblGrid>
        <w:gridCol w:w="2641"/>
        <w:gridCol w:w="2346"/>
      </w:tblGrid>
      <w:tr>
        <w:tblPrEx>
          <w:tblCellMar>
            <w:top w:w="0" w:type="dxa"/>
            <w:left w:w="108" w:type="dxa"/>
            <w:bottom w:w="0" w:type="dxa"/>
            <w:right w:w="108" w:type="dxa"/>
          </w:tblCellMar>
        </w:tblPrEx>
        <w:trPr>
          <w:trHeight w:val="23" w:hRule="atLeast"/>
          <w:jc w:val="center"/>
        </w:trPr>
        <w:tc>
          <w:tcPr>
            <w:tcW w:w="2641" w:type="dxa"/>
            <w:tcBorders>
              <w:top w:val="nil"/>
              <w:left w:val="nil"/>
              <w:bottom w:val="nil"/>
              <w:right w:val="nil"/>
            </w:tcBorders>
            <w:shd w:val="clear" w:color="auto" w:fill="B5C6EA"/>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仿真参数</w:t>
            </w:r>
          </w:p>
        </w:tc>
        <w:tc>
          <w:tcPr>
            <w:tcW w:w="2346" w:type="dxa"/>
            <w:tcBorders>
              <w:top w:val="nil"/>
              <w:left w:val="nil"/>
              <w:bottom w:val="nil"/>
              <w:right w:val="nil"/>
            </w:tcBorders>
            <w:shd w:val="clear" w:color="auto" w:fill="B5C6EA"/>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数值</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发送频率</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4.9 GHz</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带宽</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100 MHz</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基站站间距</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2000m</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基站天线高度</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30m</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用户所在高度</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1.5m/200m/400m/600m</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基站天线上倾角度</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Style w:val="85"/>
                <w:rFonts w:hint="default"/>
                <w:sz w:val="18"/>
                <w:szCs w:val="18"/>
                <w:lang w:bidi="ar"/>
              </w:rPr>
              <w:t>20</w:t>
            </w:r>
            <w:r>
              <w:rPr>
                <w:rStyle w:val="86"/>
                <w:sz w:val="18"/>
                <w:szCs w:val="18"/>
                <w:lang w:bidi="ar"/>
              </w:rPr>
              <w:t>°</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基站天线类型</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TR36873_3DAntenna</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信道衰落类型</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claussen_3D_UMa</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基站发送功率</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200w</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终端发送天线数</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val="en-US" w:eastAsia="zh-CN" w:bidi="ar"/>
              </w:rPr>
              <w:t>2</w:t>
            </w:r>
          </w:p>
        </w:tc>
      </w:tr>
      <w:tr>
        <w:tblPrEx>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终端接收天线数</w:t>
            </w:r>
          </w:p>
        </w:tc>
        <w:tc>
          <w:tcPr>
            <w:tcW w:w="0" w:type="auto"/>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val="en-US" w:eastAsia="zh-CN" w:bidi="ar"/>
              </w:rPr>
              <w:t>4</w:t>
            </w:r>
          </w:p>
        </w:tc>
      </w:tr>
    </w:tbl>
    <w:p>
      <w:pPr>
        <w:spacing w:line="312" w:lineRule="auto"/>
        <w:ind w:firstLine="420" w:firstLineChars="0"/>
        <w:rPr>
          <w:bCs/>
          <w:szCs w:val="21"/>
        </w:rPr>
      </w:pPr>
      <w:r>
        <w:rPr>
          <w:rFonts w:hint="eastAsia"/>
        </w:rPr>
        <w:t>模拟低空场景，信道采用LOS径传输，无阴影衰落、穿透损耗和快衰。天线模型如图11~13所示</w:t>
      </w:r>
      <w:r>
        <w:rPr>
          <w:rFonts w:hint="eastAsia"/>
          <w:bCs/>
          <w:szCs w:val="21"/>
        </w:rPr>
        <w:t>。</w:t>
      </w:r>
    </w:p>
    <w:p>
      <w:pPr>
        <w:ind w:firstLine="0" w:firstLineChars="0"/>
        <w:jc w:val="center"/>
      </w:pPr>
      <w:r>
        <w:rPr>
          <w:rFonts w:hint="eastAsia"/>
        </w:rPr>
        <w:drawing>
          <wp:inline distT="0" distB="0" distL="114300" distR="114300">
            <wp:extent cx="2530475" cy="1898015"/>
            <wp:effectExtent l="0" t="0" r="3175" b="6985"/>
            <wp:docPr id="39" name="图片 39" descr="天线无上倾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天线无上倾角"/>
                    <pic:cNvPicPr>
                      <a:picLocks noChangeAspect="1"/>
                    </pic:cNvPicPr>
                  </pic:nvPicPr>
                  <pic:blipFill>
                    <a:blip r:embed="rId28"/>
                    <a:srcRect l="-208" t="-2723" r="-208" b="-2723"/>
                    <a:stretch>
                      <a:fillRect/>
                    </a:stretch>
                  </pic:blipFill>
                  <pic:spPr>
                    <a:xfrm>
                      <a:off x="0" y="0"/>
                      <a:ext cx="2530475" cy="1898015"/>
                    </a:xfrm>
                    <a:prstGeom prst="rect">
                      <a:avLst/>
                    </a:prstGeom>
                  </pic:spPr>
                </pic:pic>
              </a:graphicData>
            </a:graphic>
          </wp:inline>
        </w:drawing>
      </w:r>
    </w:p>
    <w:p>
      <w:pPr>
        <w:ind w:firstLine="420"/>
        <w:jc w:val="center"/>
      </w:pPr>
      <w:r>
        <w:rPr>
          <w:rFonts w:hint="eastAsia"/>
        </w:rPr>
        <w:t>图11 天线下倾角为0度时的天线方向图</w:t>
      </w:r>
    </w:p>
    <w:p>
      <w:pPr>
        <w:ind w:firstLine="0" w:firstLineChars="0"/>
        <w:jc w:val="center"/>
      </w:pPr>
      <w:r>
        <w:drawing>
          <wp:inline distT="0" distB="0" distL="114300" distR="114300">
            <wp:extent cx="2524125" cy="1893570"/>
            <wp:effectExtent l="0" t="0" r="0" b="1905"/>
            <wp:docPr id="1" name="图片 1" descr="下倾20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下倾20度"/>
                    <pic:cNvPicPr>
                      <a:picLocks noChangeAspect="1"/>
                    </pic:cNvPicPr>
                  </pic:nvPicPr>
                  <pic:blipFill>
                    <a:blip r:embed="rId29"/>
                    <a:stretch>
                      <a:fillRect/>
                    </a:stretch>
                  </pic:blipFill>
                  <pic:spPr>
                    <a:xfrm>
                      <a:off x="0" y="0"/>
                      <a:ext cx="2524125" cy="1893570"/>
                    </a:xfrm>
                    <a:prstGeom prst="rect">
                      <a:avLst/>
                    </a:prstGeom>
                  </pic:spPr>
                </pic:pic>
              </a:graphicData>
            </a:graphic>
          </wp:inline>
        </w:drawing>
      </w:r>
      <w:r>
        <w:rPr>
          <w:rFonts w:hint="eastAsia"/>
        </w:rPr>
        <w:t xml:space="preserve"> </w:t>
      </w:r>
      <w:r>
        <w:drawing>
          <wp:inline distT="0" distB="0" distL="114300" distR="114300">
            <wp:extent cx="2510790" cy="1883410"/>
            <wp:effectExtent l="0" t="0" r="3810" b="2540"/>
            <wp:docPr id="7" name="图片 7" descr="38649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86493770"/>
                    <pic:cNvPicPr>
                      <a:picLocks noChangeAspect="1"/>
                    </pic:cNvPicPr>
                  </pic:nvPicPr>
                  <pic:blipFill>
                    <a:blip r:embed="rId30"/>
                    <a:stretch>
                      <a:fillRect/>
                    </a:stretch>
                  </pic:blipFill>
                  <pic:spPr>
                    <a:xfrm>
                      <a:off x="0" y="0"/>
                      <a:ext cx="2510790" cy="1883410"/>
                    </a:xfrm>
                    <a:prstGeom prst="rect">
                      <a:avLst/>
                    </a:prstGeom>
                  </pic:spPr>
                </pic:pic>
              </a:graphicData>
            </a:graphic>
          </wp:inline>
        </w:drawing>
      </w:r>
    </w:p>
    <w:p>
      <w:pPr>
        <w:ind w:firstLine="0" w:firstLineChars="0"/>
        <w:jc w:val="center"/>
      </w:pPr>
      <w:r>
        <w:rPr>
          <w:rFonts w:hint="eastAsia"/>
          <w:highlight w:val="none"/>
          <w:rPrChange w:id="1592" w:author="陈蔚燕" w:date="2024-01-03T11:45:19Z">
            <w:rPr>
              <w:rFonts w:hint="eastAsia"/>
              <w:highlight w:val="yellow"/>
            </w:rPr>
          </w:rPrChange>
        </w:rPr>
        <w:t>图12 原始天线上倾20度—</w:t>
      </w:r>
      <w:r>
        <w:rPr>
          <w:rFonts w:hint="eastAsia"/>
          <w:highlight w:val="none"/>
          <w:rPrChange w:id="1593" w:author="陈蔚燕" w:date="2024-01-03T11:45:19Z">
            <w:rPr>
              <w:rFonts w:hint="eastAsia"/>
            </w:rPr>
          </w:rPrChange>
        </w:rPr>
        <w:t>垂</w:t>
      </w:r>
      <w:r>
        <w:rPr>
          <w:rFonts w:hint="eastAsia"/>
        </w:rPr>
        <w:t>直面天线方向图(a)   水平面天线方向图(b)</w:t>
      </w:r>
    </w:p>
    <w:p>
      <w:pPr>
        <w:ind w:firstLine="420"/>
      </w:pPr>
    </w:p>
    <w:p>
      <w:pPr>
        <w:spacing w:line="312" w:lineRule="auto"/>
        <w:ind w:firstLine="420" w:firstLineChars="0"/>
      </w:pPr>
      <w:r>
        <w:rPr>
          <w:rFonts w:hint="eastAsia"/>
        </w:rPr>
        <w:t>产品实现过程中可以通过抑制旁瓣，增加主瓣覆盖性能，降低旁瓣覆盖影响。抑制旁瓣后的天线如图13所示。</w:t>
      </w:r>
    </w:p>
    <w:p>
      <w:pPr>
        <w:ind w:firstLine="0" w:firstLineChars="0"/>
      </w:pPr>
    </w:p>
    <w:p>
      <w:pPr>
        <w:ind w:firstLine="0" w:firstLineChars="0"/>
      </w:pPr>
      <w:r>
        <w:drawing>
          <wp:inline distT="0" distB="0" distL="114300" distR="114300">
            <wp:extent cx="2526030" cy="1812290"/>
            <wp:effectExtent l="0" t="0" r="7620" b="6985"/>
            <wp:docPr id="60" name="图片 60" descr="天线处理有倾角-侧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天线处理有倾角-侧视"/>
                    <pic:cNvPicPr>
                      <a:picLocks noChangeAspect="1"/>
                    </pic:cNvPicPr>
                  </pic:nvPicPr>
                  <pic:blipFill>
                    <a:blip r:embed="rId31"/>
                    <a:stretch>
                      <a:fillRect/>
                    </a:stretch>
                  </pic:blipFill>
                  <pic:spPr>
                    <a:xfrm>
                      <a:off x="0" y="0"/>
                      <a:ext cx="2526030" cy="1812290"/>
                    </a:xfrm>
                    <a:prstGeom prst="rect">
                      <a:avLst/>
                    </a:prstGeom>
                  </pic:spPr>
                </pic:pic>
              </a:graphicData>
            </a:graphic>
          </wp:inline>
        </w:drawing>
      </w:r>
      <w:r>
        <w:rPr>
          <w:rFonts w:hint="eastAsia"/>
        </w:rPr>
        <w:drawing>
          <wp:inline distT="0" distB="0" distL="114300" distR="114300">
            <wp:extent cx="2527300" cy="1807845"/>
            <wp:effectExtent l="0" t="0" r="6350" b="1905"/>
            <wp:docPr id="72" name="图片 72" descr="天线处理有倾角-俯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天线处理有倾角-俯视"/>
                    <pic:cNvPicPr>
                      <a:picLocks noChangeAspect="1"/>
                    </pic:cNvPicPr>
                  </pic:nvPicPr>
                  <pic:blipFill>
                    <a:blip r:embed="rId32"/>
                    <a:stretch>
                      <a:fillRect/>
                    </a:stretch>
                  </pic:blipFill>
                  <pic:spPr>
                    <a:xfrm>
                      <a:off x="0" y="0"/>
                      <a:ext cx="2527300" cy="1807845"/>
                    </a:xfrm>
                    <a:prstGeom prst="rect">
                      <a:avLst/>
                    </a:prstGeom>
                  </pic:spPr>
                </pic:pic>
              </a:graphicData>
            </a:graphic>
          </wp:inline>
        </w:drawing>
      </w:r>
    </w:p>
    <w:p>
      <w:pPr>
        <w:ind w:firstLine="0" w:firstLineChars="0"/>
        <w:jc w:val="center"/>
      </w:pPr>
    </w:p>
    <w:p>
      <w:pPr>
        <w:ind w:firstLine="0" w:firstLineChars="0"/>
        <w:jc w:val="center"/>
      </w:pPr>
      <w:r>
        <w:rPr>
          <w:rFonts w:hint="eastAsia"/>
        </w:rPr>
        <w:t>图13 旁瓣抑制天线上倾20度—垂直面天线方向图(a)   水平面天线方向图(b)</w:t>
      </w:r>
    </w:p>
    <w:p>
      <w:pPr>
        <w:ind w:firstLine="420"/>
      </w:pPr>
    </w:p>
    <w:p>
      <w:pPr>
        <w:pStyle w:val="2"/>
        <w:numPr>
          <w:ilvl w:val="1"/>
          <w:numId w:val="4"/>
        </w:numPr>
        <w:spacing w:line="240" w:lineRule="auto"/>
        <w:rPr>
          <w:rFonts w:ascii="Times New Roman" w:hAnsi="Times New Roman"/>
          <w:sz w:val="21"/>
          <w:szCs w:val="24"/>
        </w:rPr>
        <w:pPrChange w:id="1594" w:author="cmcc" w:date="2024-01-10T12:01:23Z">
          <w:pPr>
            <w:pStyle w:val="2"/>
            <w:numPr>
              <w:ilvl w:val="1"/>
              <w:numId w:val="4"/>
            </w:numPr>
            <w:spacing w:line="312" w:lineRule="auto"/>
          </w:pPr>
        </w:pPrChange>
      </w:pPr>
      <w:ins w:id="1595" w:author="陈蔚燕" w:date="2023-12-29T18:19:58Z">
        <w:del w:id="1596" w:author="cmcc" w:date="2024-01-10T11:47:05Z">
          <w:r>
            <w:rPr>
              <w:rFonts w:hint="eastAsia" w:ascii="Times New Roman" w:hAnsi="Times New Roman"/>
              <w:strike/>
              <w:sz w:val="21"/>
              <w:szCs w:val="21"/>
              <w:lang w:eastAsia="zh-CN"/>
              <w:rPrChange w:id="1597" w:author="cmcc" w:date="2024-01-10T11:47:28Z">
                <w:rPr>
                  <w:rFonts w:hint="eastAsia" w:ascii="Times New Roman" w:hAnsi="Times New Roman"/>
                  <w:sz w:val="21"/>
                  <w:szCs w:val="24"/>
                  <w:lang w:eastAsia="zh-CN"/>
                </w:rPr>
              </w:rPrChange>
            </w:rPr>
            <w:delText>仿真结果</w:delText>
          </w:r>
        </w:del>
      </w:ins>
      <w:ins w:id="1598" w:author="陈蔚燕" w:date="2023-12-29T18:20:22Z">
        <w:del w:id="1599" w:author="cmcc" w:date="2024-01-10T11:47:05Z">
          <w:r>
            <w:rPr>
              <w:rFonts w:hint="eastAsia" w:ascii="Times New Roman" w:hAnsi="Times New Roman"/>
              <w:strike/>
              <w:sz w:val="21"/>
              <w:szCs w:val="21"/>
              <w:lang w:val="en-US" w:eastAsia="zh-CN"/>
              <w:rPrChange w:id="1600" w:author="cmcc" w:date="2024-01-10T11:47:28Z">
                <w:rPr>
                  <w:rFonts w:hint="eastAsia" w:ascii="Times New Roman" w:hAnsi="Times New Roman"/>
                  <w:sz w:val="21"/>
                  <w:szCs w:val="24"/>
                  <w:lang w:val="en-US" w:eastAsia="zh-CN"/>
                </w:rPr>
              </w:rPrChange>
            </w:rPr>
            <w:delText xml:space="preserve"> </w:delText>
          </w:r>
        </w:del>
      </w:ins>
      <w:ins w:id="1601" w:author="陈蔚燕" w:date="2023-12-29T18:20:23Z">
        <w:del w:id="1602" w:author="cmcc" w:date="2024-01-10T11:47:05Z">
          <w:r>
            <w:rPr>
              <w:rFonts w:hint="eastAsia" w:ascii="Times New Roman" w:hAnsi="Times New Roman"/>
              <w:strike/>
              <w:sz w:val="21"/>
              <w:szCs w:val="21"/>
              <w:lang w:val="en-US" w:eastAsia="zh-CN"/>
              <w:rPrChange w:id="1603" w:author="cmcc" w:date="2024-01-10T11:47:28Z">
                <w:rPr>
                  <w:rFonts w:hint="eastAsia" w:ascii="Times New Roman" w:hAnsi="Times New Roman"/>
                  <w:sz w:val="21"/>
                  <w:szCs w:val="24"/>
                  <w:lang w:val="en-US" w:eastAsia="zh-CN"/>
                </w:rPr>
              </w:rPrChange>
            </w:rPr>
            <w:delText>(3.2</w:delText>
          </w:r>
        </w:del>
      </w:ins>
      <w:ins w:id="1604" w:author="陈蔚燕" w:date="2023-12-29T18:20:24Z">
        <w:del w:id="1605" w:author="cmcc" w:date="2024-01-10T11:47:05Z">
          <w:r>
            <w:rPr>
              <w:rFonts w:hint="eastAsia" w:ascii="Times New Roman" w:hAnsi="Times New Roman"/>
              <w:strike/>
              <w:sz w:val="21"/>
              <w:szCs w:val="21"/>
              <w:lang w:val="en-US" w:eastAsia="zh-CN"/>
              <w:rPrChange w:id="1606" w:author="cmcc" w:date="2024-01-10T11:47:28Z">
                <w:rPr>
                  <w:rFonts w:hint="eastAsia" w:ascii="Times New Roman" w:hAnsi="Times New Roman"/>
                  <w:sz w:val="21"/>
                  <w:szCs w:val="24"/>
                  <w:lang w:val="en-US" w:eastAsia="zh-CN"/>
                </w:rPr>
              </w:rPrChange>
            </w:rPr>
            <w:delText>.1</w:delText>
          </w:r>
        </w:del>
      </w:ins>
      <w:ins w:id="1607" w:author="陈蔚燕" w:date="2023-12-29T18:20:25Z">
        <w:del w:id="1608" w:author="cmcc" w:date="2024-01-10T11:47:05Z">
          <w:r>
            <w:rPr>
              <w:rFonts w:hint="eastAsia" w:ascii="Times New Roman" w:hAnsi="Times New Roman"/>
              <w:strike/>
              <w:sz w:val="21"/>
              <w:szCs w:val="21"/>
              <w:lang w:val="en-US" w:eastAsia="zh-CN"/>
              <w:rPrChange w:id="1609" w:author="cmcc" w:date="2024-01-10T11:47:28Z">
                <w:rPr>
                  <w:rFonts w:hint="eastAsia" w:ascii="Times New Roman" w:hAnsi="Times New Roman"/>
                  <w:sz w:val="21"/>
                  <w:szCs w:val="24"/>
                  <w:lang w:val="en-US" w:eastAsia="zh-CN"/>
                </w:rPr>
              </w:rPrChange>
            </w:rPr>
            <w:delText>\3</w:delText>
          </w:r>
        </w:del>
      </w:ins>
      <w:ins w:id="1610" w:author="陈蔚燕" w:date="2023-12-29T18:20:26Z">
        <w:del w:id="1611" w:author="cmcc" w:date="2024-01-10T11:47:05Z">
          <w:r>
            <w:rPr>
              <w:rFonts w:hint="eastAsia" w:ascii="Times New Roman" w:hAnsi="Times New Roman"/>
              <w:strike/>
              <w:sz w:val="21"/>
              <w:szCs w:val="21"/>
              <w:lang w:val="en-US" w:eastAsia="zh-CN"/>
              <w:rPrChange w:id="1612" w:author="cmcc" w:date="2024-01-10T11:47:28Z">
                <w:rPr>
                  <w:rFonts w:hint="eastAsia" w:ascii="Times New Roman" w:hAnsi="Times New Roman"/>
                  <w:sz w:val="21"/>
                  <w:szCs w:val="24"/>
                  <w:lang w:val="en-US" w:eastAsia="zh-CN"/>
                </w:rPr>
              </w:rPrChange>
            </w:rPr>
            <w:delText>.2.2</w:delText>
          </w:r>
        </w:del>
      </w:ins>
      <w:ins w:id="1613" w:author="陈蔚燕" w:date="2023-12-29T18:20:27Z">
        <w:del w:id="1614" w:author="cmcc" w:date="2024-01-10T11:47:05Z">
          <w:r>
            <w:rPr>
              <w:rFonts w:hint="eastAsia" w:ascii="Times New Roman" w:hAnsi="Times New Roman"/>
              <w:strike/>
              <w:sz w:val="21"/>
              <w:szCs w:val="21"/>
              <w:lang w:val="en-US" w:eastAsia="zh-CN"/>
              <w:rPrChange w:id="1615" w:author="cmcc" w:date="2024-01-10T11:47:28Z">
                <w:rPr>
                  <w:rFonts w:hint="eastAsia" w:ascii="Times New Roman" w:hAnsi="Times New Roman"/>
                  <w:sz w:val="21"/>
                  <w:szCs w:val="24"/>
                  <w:lang w:val="en-US" w:eastAsia="zh-CN"/>
                </w:rPr>
              </w:rPrChange>
            </w:rPr>
            <w:delText>)</w:delText>
          </w:r>
        </w:del>
      </w:ins>
      <w:ins w:id="1616" w:author="陈蔚燕" w:date="2023-12-29T18:21:32Z">
        <w:del w:id="1617" w:author="cmcc" w:date="2024-01-10T11:47:05Z">
          <w:r>
            <w:rPr>
              <w:rFonts w:hint="eastAsia" w:ascii="Times New Roman" w:hAnsi="Times New Roman"/>
              <w:strike/>
              <w:sz w:val="21"/>
              <w:szCs w:val="21"/>
              <w:lang w:val="en-US" w:eastAsia="zh-CN"/>
              <w:rPrChange w:id="1618" w:author="cmcc" w:date="2024-01-10T11:47:28Z">
                <w:rPr>
                  <w:rFonts w:hint="eastAsia" w:ascii="Times New Roman" w:hAnsi="Times New Roman"/>
                  <w:sz w:val="21"/>
                  <w:szCs w:val="24"/>
                  <w:lang w:val="en-US" w:eastAsia="zh-CN"/>
                </w:rPr>
              </w:rPrChange>
            </w:rPr>
            <w:delText xml:space="preserve"> </w:delText>
          </w:r>
        </w:del>
      </w:ins>
      <w:ins w:id="1619" w:author="陈蔚燕" w:date="2023-12-29T18:20:00Z">
        <w:del w:id="1620" w:author="cmcc" w:date="2024-01-10T11:47:05Z">
          <w:r>
            <w:rPr>
              <w:rFonts w:hint="eastAsia" w:ascii="Times New Roman" w:hAnsi="Times New Roman"/>
              <w:strike/>
              <w:sz w:val="21"/>
              <w:szCs w:val="21"/>
              <w:lang w:val="en-US" w:eastAsia="zh-CN"/>
              <w:rPrChange w:id="1621" w:author="cmcc" w:date="2024-01-10T11:47:28Z">
                <w:rPr>
                  <w:rFonts w:hint="eastAsia" w:ascii="Times New Roman" w:hAnsi="Times New Roman"/>
                  <w:sz w:val="21"/>
                  <w:szCs w:val="24"/>
                  <w:lang w:val="en-US" w:eastAsia="zh-CN"/>
                </w:rPr>
              </w:rPrChange>
            </w:rPr>
            <w:delText>--</w:delText>
          </w:r>
        </w:del>
      </w:ins>
      <w:ins w:id="1622" w:author="陈蔚燕" w:date="2023-12-29T18:21:37Z">
        <w:del w:id="1623" w:author="cmcc" w:date="2024-01-10T11:47:05Z">
          <w:r>
            <w:rPr>
              <w:rFonts w:hint="eastAsia" w:ascii="Times New Roman" w:hAnsi="Times New Roman"/>
              <w:strike/>
              <w:sz w:val="21"/>
              <w:szCs w:val="21"/>
              <w:lang w:val="en-US" w:eastAsia="zh-CN"/>
              <w:rPrChange w:id="1624" w:author="cmcc" w:date="2024-01-10T11:47:28Z">
                <w:rPr>
                  <w:rFonts w:hint="eastAsia" w:ascii="Times New Roman" w:hAnsi="Times New Roman"/>
                  <w:sz w:val="21"/>
                  <w:szCs w:val="24"/>
                  <w:lang w:val="en-US" w:eastAsia="zh-CN"/>
                </w:rPr>
              </w:rPrChange>
            </w:rPr>
            <w:delText xml:space="preserve"> </w:delText>
          </w:r>
        </w:del>
      </w:ins>
      <w:ins w:id="1625" w:author="陈蔚燕" w:date="2023-12-29T18:20:01Z">
        <w:del w:id="1626" w:author="cmcc" w:date="2024-01-10T11:47:05Z">
          <w:r>
            <w:rPr>
              <w:rFonts w:hint="eastAsia" w:ascii="Times New Roman" w:hAnsi="Times New Roman"/>
              <w:strike/>
              <w:sz w:val="21"/>
              <w:szCs w:val="21"/>
              <w:lang w:val="en-US" w:eastAsia="zh-CN"/>
              <w:rPrChange w:id="1627" w:author="cmcc" w:date="2024-01-10T11:47:28Z">
                <w:rPr>
                  <w:rFonts w:hint="eastAsia" w:ascii="Times New Roman" w:hAnsi="Times New Roman"/>
                  <w:sz w:val="21"/>
                  <w:szCs w:val="24"/>
                  <w:lang w:val="en-US" w:eastAsia="zh-CN"/>
                </w:rPr>
              </w:rPrChange>
            </w:rPr>
            <w:delText>3.</w:delText>
          </w:r>
        </w:del>
      </w:ins>
      <w:ins w:id="1628" w:author="陈蔚燕" w:date="2023-12-29T18:20:02Z">
        <w:del w:id="1629" w:author="cmcc" w:date="2024-01-10T11:47:05Z">
          <w:r>
            <w:rPr>
              <w:rFonts w:hint="eastAsia" w:ascii="Times New Roman" w:hAnsi="Times New Roman"/>
              <w:strike/>
              <w:sz w:val="21"/>
              <w:szCs w:val="21"/>
              <w:lang w:val="en-US" w:eastAsia="zh-CN"/>
              <w:rPrChange w:id="1630" w:author="cmcc" w:date="2024-01-10T11:47:28Z">
                <w:rPr>
                  <w:rFonts w:hint="eastAsia" w:ascii="Times New Roman" w:hAnsi="Times New Roman"/>
                  <w:sz w:val="21"/>
                  <w:szCs w:val="24"/>
                  <w:lang w:val="en-US" w:eastAsia="zh-CN"/>
                </w:rPr>
              </w:rPrChange>
            </w:rPr>
            <w:delText>3</w:delText>
          </w:r>
        </w:del>
      </w:ins>
      <w:ins w:id="1631" w:author="陈蔚燕" w:date="2023-12-29T18:20:05Z">
        <w:del w:id="1632" w:author="cmcc" w:date="2024-01-10T11:47:05Z">
          <w:r>
            <w:rPr>
              <w:rFonts w:hint="eastAsia" w:ascii="Times New Roman" w:hAnsi="Times New Roman"/>
              <w:strike/>
              <w:sz w:val="21"/>
              <w:szCs w:val="21"/>
              <w:lang w:val="en-US" w:eastAsia="zh-CN"/>
              <w:rPrChange w:id="1633" w:author="cmcc" w:date="2024-01-10T11:47:28Z">
                <w:rPr>
                  <w:rFonts w:hint="eastAsia" w:ascii="Times New Roman" w:hAnsi="Times New Roman"/>
                  <w:sz w:val="21"/>
                  <w:szCs w:val="24"/>
                  <w:lang w:val="en-US" w:eastAsia="zh-CN"/>
                </w:rPr>
              </w:rPrChange>
            </w:rPr>
            <w:delText>模型</w:delText>
          </w:r>
        </w:del>
      </w:ins>
      <w:ins w:id="1634" w:author="陈蔚燕" w:date="2023-12-29T18:20:06Z">
        <w:del w:id="1635" w:author="cmcc" w:date="2024-01-10T11:47:05Z">
          <w:r>
            <w:rPr>
              <w:rFonts w:hint="eastAsia" w:ascii="Times New Roman" w:hAnsi="Times New Roman"/>
              <w:strike/>
              <w:sz w:val="21"/>
              <w:szCs w:val="21"/>
              <w:lang w:val="en-US" w:eastAsia="zh-CN"/>
              <w:rPrChange w:id="1636" w:author="cmcc" w:date="2024-01-10T11:47:28Z">
                <w:rPr>
                  <w:rFonts w:hint="eastAsia" w:ascii="Times New Roman" w:hAnsi="Times New Roman"/>
                  <w:sz w:val="21"/>
                  <w:szCs w:val="24"/>
                  <w:lang w:val="en-US" w:eastAsia="zh-CN"/>
                </w:rPr>
              </w:rPrChange>
            </w:rPr>
            <w:delText>校准</w:delText>
          </w:r>
        </w:del>
      </w:ins>
      <w:ins w:id="1637" w:author="cmcc" w:date="2024-01-10T11:47:06Z">
        <w:r>
          <w:rPr>
            <w:rFonts w:hint="eastAsia"/>
            <w:sz w:val="21"/>
            <w:szCs w:val="21"/>
            <w:highlight w:val="yellow"/>
            <w:lang w:val="en-US" w:eastAsia="zh-CN"/>
            <w:rPrChange w:id="1638" w:author="cmcc" w:date="2024-01-10T11:47:28Z">
              <w:rPr>
                <w:rFonts w:hint="eastAsia"/>
                <w:sz w:val="22"/>
                <w:szCs w:val="24"/>
                <w:highlight w:val="yellow"/>
                <w:lang w:val="en-US" w:eastAsia="zh-CN"/>
              </w:rPr>
            </w:rPrChange>
          </w:rPr>
          <w:t>仿真结果</w:t>
        </w:r>
      </w:ins>
      <w:del w:id="1639" w:author="陈蔚燕" w:date="2023-12-29T18:20:10Z">
        <w:r>
          <w:rPr>
            <w:rFonts w:hint="eastAsia" w:ascii="Times New Roman" w:hAnsi="Times New Roman"/>
            <w:sz w:val="21"/>
            <w:szCs w:val="24"/>
          </w:rPr>
          <w:delText xml:space="preserve"> 低空干扰模型校准</w:delText>
        </w:r>
      </w:del>
    </w:p>
    <w:p>
      <w:pPr>
        <w:numPr>
          <w:ilvl w:val="-1"/>
          <w:numId w:val="0"/>
        </w:numPr>
        <w:spacing w:line="312" w:lineRule="auto"/>
        <w:ind w:firstLine="420" w:firstLineChars="0"/>
        <w:rPr>
          <w:ins w:id="1641" w:author="cmcc" w:date="2024-01-10T12:01:08Z"/>
          <w:rFonts w:hint="default" w:eastAsia="宋体"/>
          <w:bCs/>
          <w:szCs w:val="21"/>
          <w:lang w:val="en-US" w:eastAsia="zh-CN"/>
        </w:rPr>
        <w:pPrChange w:id="1640" w:author="cmcc" w:date="2024-01-16T09:43:00Z">
          <w:pPr>
            <w:spacing w:line="312" w:lineRule="auto"/>
            <w:ind w:firstLine="420" w:firstLineChars="0"/>
          </w:pPr>
        </w:pPrChange>
      </w:pPr>
      <w:ins w:id="1642" w:author="cmcc" w:date="2024-01-16T09:42:57Z">
        <w:r>
          <w:rPr>
            <w:rFonts w:hint="eastAsia"/>
            <w:bCs/>
            <w:szCs w:val="21"/>
            <w:lang w:val="en-US" w:eastAsia="zh-CN"/>
          </w:rPr>
          <w:t>（</w:t>
        </w:r>
      </w:ins>
      <w:ins w:id="1643" w:author="cmcc" w:date="2024-01-16T09:42:59Z">
        <w:r>
          <w:rPr>
            <w:rFonts w:hint="eastAsia"/>
            <w:bCs/>
            <w:szCs w:val="21"/>
            <w:lang w:val="en-US" w:eastAsia="zh-CN"/>
          </w:rPr>
          <w:t>1</w:t>
        </w:r>
      </w:ins>
      <w:ins w:id="1644" w:author="cmcc" w:date="2024-01-16T09:42:58Z">
        <w:r>
          <w:rPr>
            <w:rFonts w:hint="eastAsia"/>
            <w:bCs/>
            <w:szCs w:val="21"/>
            <w:lang w:val="en-US" w:eastAsia="zh-CN"/>
          </w:rPr>
          <w:t>）</w:t>
        </w:r>
      </w:ins>
      <w:ins w:id="1645" w:author="cmcc" w:date="2024-01-10T12:01:18Z">
        <w:commentRangeStart w:id="15"/>
        <w:r>
          <w:rPr>
            <w:rFonts w:hint="eastAsia"/>
            <w:bCs/>
            <w:szCs w:val="21"/>
            <w:lang w:val="en-US" w:eastAsia="zh-CN"/>
          </w:rPr>
          <w:t>低空干扰</w:t>
        </w:r>
      </w:ins>
      <w:ins w:id="1646" w:author="cmcc" w:date="2024-01-10T12:01:19Z">
        <w:r>
          <w:rPr>
            <w:rFonts w:hint="eastAsia"/>
            <w:bCs/>
            <w:szCs w:val="21"/>
            <w:lang w:val="en-US" w:eastAsia="zh-CN"/>
          </w:rPr>
          <w:t>预测</w:t>
        </w:r>
        <w:commentRangeEnd w:id="15"/>
      </w:ins>
      <w:r>
        <w:commentReference w:id="15"/>
      </w:r>
    </w:p>
    <w:p>
      <w:pPr>
        <w:spacing w:line="312" w:lineRule="auto"/>
        <w:ind w:firstLine="420" w:firstLineChars="0"/>
        <w:rPr>
          <w:bCs/>
          <w:szCs w:val="21"/>
        </w:rPr>
      </w:pPr>
      <w:r>
        <w:rPr>
          <w:rFonts w:hint="eastAsia"/>
          <w:bCs/>
          <w:szCs w:val="21"/>
        </w:rPr>
        <w:t>根据位置对称关系，在区域内选择48个点的位置反映整体区域，如图14所示，其中第13~16/19~32/45~48点为小区中心连线和小区顶点连线1/3和2/3和3/3处，采用干扰模型计算，其他点根据此12个点插值获取预测值。根据用户的水平位置和垂直位置，获取模型预测值和系统仿真值，两值在不同高度对比如图15所示。注意图中的SINR已经由公式14的线性值转化为dB值。</w:t>
      </w:r>
    </w:p>
    <w:p>
      <w:pPr>
        <w:ind w:firstLine="0" w:firstLineChars="0"/>
        <w:jc w:val="center"/>
      </w:pPr>
      <w:r>
        <w:rPr>
          <w:rFonts w:hint="eastAsia"/>
        </w:rPr>
        <w:drawing>
          <wp:inline distT="0" distB="0" distL="114300" distR="114300">
            <wp:extent cx="2520950" cy="1809115"/>
            <wp:effectExtent l="0" t="0" r="3175" b="635"/>
            <wp:docPr id="85" name="图片 85" descr="14478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447842024"/>
                    <pic:cNvPicPr>
                      <a:picLocks noChangeAspect="1"/>
                    </pic:cNvPicPr>
                  </pic:nvPicPr>
                  <pic:blipFill>
                    <a:blip r:embed="rId33"/>
                    <a:stretch>
                      <a:fillRect/>
                    </a:stretch>
                  </pic:blipFill>
                  <pic:spPr>
                    <a:xfrm>
                      <a:off x="0" y="0"/>
                      <a:ext cx="2520950" cy="1809115"/>
                    </a:xfrm>
                    <a:prstGeom prst="rect">
                      <a:avLst/>
                    </a:prstGeom>
                  </pic:spPr>
                </pic:pic>
              </a:graphicData>
            </a:graphic>
          </wp:inline>
        </w:drawing>
      </w:r>
      <w:r>
        <w:rPr>
          <w:rFonts w:hint="eastAsia"/>
        </w:rPr>
        <w:drawing>
          <wp:inline distT="0" distB="0" distL="114300" distR="114300">
            <wp:extent cx="2518410" cy="1795145"/>
            <wp:effectExtent l="0" t="0" r="5715" b="5080"/>
            <wp:docPr id="75" name="图片 75" descr="56875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568751014"/>
                    <pic:cNvPicPr>
                      <a:picLocks noChangeAspect="1"/>
                    </pic:cNvPicPr>
                  </pic:nvPicPr>
                  <pic:blipFill>
                    <a:blip r:embed="rId34"/>
                    <a:stretch>
                      <a:fillRect/>
                    </a:stretch>
                  </pic:blipFill>
                  <pic:spPr>
                    <a:xfrm>
                      <a:off x="0" y="0"/>
                      <a:ext cx="2518410" cy="1795145"/>
                    </a:xfrm>
                    <a:prstGeom prst="rect">
                      <a:avLst/>
                    </a:prstGeom>
                  </pic:spPr>
                </pic:pic>
              </a:graphicData>
            </a:graphic>
          </wp:inline>
        </w:drawing>
      </w:r>
    </w:p>
    <w:p>
      <w:pPr>
        <w:ind w:firstLine="0" w:firstLineChars="0"/>
        <w:jc w:val="center"/>
        <w:rPr>
          <w:sz w:val="18"/>
          <w:szCs w:val="18"/>
        </w:rPr>
      </w:pPr>
      <w:r>
        <w:rPr>
          <w:rFonts w:hint="eastAsia"/>
          <w:sz w:val="18"/>
          <w:szCs w:val="18"/>
        </w:rPr>
        <w:t>图14 用户位置点位</w:t>
      </w:r>
    </w:p>
    <w:p>
      <w:pPr>
        <w:ind w:firstLine="0" w:firstLineChars="0"/>
        <w:jc w:val="center"/>
      </w:pPr>
      <w:r>
        <w:drawing>
          <wp:inline distT="0" distB="0" distL="114300" distR="114300">
            <wp:extent cx="2522855" cy="1795780"/>
            <wp:effectExtent l="0" t="0" r="1270" b="4445"/>
            <wp:docPr id="81" name="图片 81" descr="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0m"/>
                    <pic:cNvPicPr>
                      <a:picLocks noChangeAspect="1"/>
                    </pic:cNvPicPr>
                  </pic:nvPicPr>
                  <pic:blipFill>
                    <a:blip r:embed="rId35"/>
                    <a:stretch>
                      <a:fillRect/>
                    </a:stretch>
                  </pic:blipFill>
                  <pic:spPr>
                    <a:xfrm>
                      <a:off x="0" y="0"/>
                      <a:ext cx="2522855" cy="1795780"/>
                    </a:xfrm>
                    <a:prstGeom prst="rect">
                      <a:avLst/>
                    </a:prstGeom>
                  </pic:spPr>
                </pic:pic>
              </a:graphicData>
            </a:graphic>
          </wp:inline>
        </w:drawing>
      </w:r>
      <w:r>
        <w:rPr>
          <w:rFonts w:hint="eastAsia"/>
        </w:rPr>
        <w:drawing>
          <wp:inline distT="0" distB="0" distL="114300" distR="114300">
            <wp:extent cx="2519045" cy="1789430"/>
            <wp:effectExtent l="0" t="0" r="5080" b="1270"/>
            <wp:docPr id="82" name="图片 82" descr="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0m"/>
                    <pic:cNvPicPr>
                      <a:picLocks noChangeAspect="1"/>
                    </pic:cNvPicPr>
                  </pic:nvPicPr>
                  <pic:blipFill>
                    <a:blip r:embed="rId36"/>
                    <a:stretch>
                      <a:fillRect/>
                    </a:stretch>
                  </pic:blipFill>
                  <pic:spPr>
                    <a:xfrm>
                      <a:off x="0" y="0"/>
                      <a:ext cx="2519045" cy="1789430"/>
                    </a:xfrm>
                    <a:prstGeom prst="rect">
                      <a:avLst/>
                    </a:prstGeom>
                  </pic:spPr>
                </pic:pic>
              </a:graphicData>
            </a:graphic>
          </wp:inline>
        </w:drawing>
      </w:r>
    </w:p>
    <w:p>
      <w:pPr>
        <w:ind w:firstLine="0" w:firstLineChars="0"/>
      </w:pPr>
      <w:r>
        <w:drawing>
          <wp:inline distT="0" distB="0" distL="114300" distR="114300">
            <wp:extent cx="2507615" cy="1808480"/>
            <wp:effectExtent l="0" t="0" r="6985" b="1270"/>
            <wp:docPr id="83" name="图片 83" descr="4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400m"/>
                    <pic:cNvPicPr>
                      <a:picLocks noChangeAspect="1"/>
                    </pic:cNvPicPr>
                  </pic:nvPicPr>
                  <pic:blipFill>
                    <a:blip r:embed="rId37"/>
                    <a:stretch>
                      <a:fillRect/>
                    </a:stretch>
                  </pic:blipFill>
                  <pic:spPr>
                    <a:xfrm>
                      <a:off x="0" y="0"/>
                      <a:ext cx="2507615" cy="1808480"/>
                    </a:xfrm>
                    <a:prstGeom prst="rect">
                      <a:avLst/>
                    </a:prstGeom>
                  </pic:spPr>
                </pic:pic>
              </a:graphicData>
            </a:graphic>
          </wp:inline>
        </w:drawing>
      </w:r>
      <w:r>
        <w:rPr>
          <w:rFonts w:hint="eastAsia"/>
        </w:rPr>
        <w:drawing>
          <wp:inline distT="0" distB="0" distL="114300" distR="114300">
            <wp:extent cx="2520950" cy="1812925"/>
            <wp:effectExtent l="0" t="0" r="3175" b="6350"/>
            <wp:docPr id="84" name="图片 84" descr="6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600m"/>
                    <pic:cNvPicPr>
                      <a:picLocks noChangeAspect="1"/>
                    </pic:cNvPicPr>
                  </pic:nvPicPr>
                  <pic:blipFill>
                    <a:blip r:embed="rId38"/>
                    <a:stretch>
                      <a:fillRect/>
                    </a:stretch>
                  </pic:blipFill>
                  <pic:spPr>
                    <a:xfrm>
                      <a:off x="0" y="0"/>
                      <a:ext cx="2520950" cy="1812925"/>
                    </a:xfrm>
                    <a:prstGeom prst="rect">
                      <a:avLst/>
                    </a:prstGeom>
                  </pic:spPr>
                </pic:pic>
              </a:graphicData>
            </a:graphic>
          </wp:inline>
        </w:drawing>
      </w:r>
    </w:p>
    <w:p>
      <w:pPr>
        <w:numPr>
          <w:ins w:id="1647" w:author="cmcc" w:date="2023-10-07T15:52:00Z"/>
        </w:numPr>
        <w:ind w:firstLine="360"/>
        <w:jc w:val="center"/>
      </w:pPr>
      <w:r>
        <w:rPr>
          <w:rFonts w:hint="eastAsia"/>
          <w:sz w:val="18"/>
          <w:szCs w:val="18"/>
        </w:rPr>
        <w:t>图15 相同位置的理论模型预测与系统仿真对比</w:t>
      </w:r>
    </w:p>
    <w:p>
      <w:pPr>
        <w:ind w:firstLine="420"/>
      </w:pPr>
    </w:p>
    <w:p>
      <w:pPr>
        <w:spacing w:line="312" w:lineRule="auto"/>
        <w:ind w:firstLine="420" w:firstLineChars="0"/>
        <w:rPr>
          <w:bCs/>
          <w:szCs w:val="21"/>
        </w:rPr>
      </w:pPr>
      <w:r>
        <w:rPr>
          <w:rFonts w:hint="eastAsia"/>
          <w:bCs/>
          <w:szCs w:val="21"/>
        </w:rPr>
        <w:t>根据初步对比结果获取如下结论，模型预测的值与系统仿真值趋势一致，具体数值有差异，需要校准模型。在模型中假设了</w:t>
      </w:r>
      <m:oMath>
        <m:sSub>
          <m:sSubPr>
            <m:ctrlPr>
              <w:rPr>
                <w:rFonts w:hint="eastAsia" w:ascii="Cambria Math" w:hAnsi="Cambria Math"/>
                <w:bCs/>
                <w:szCs w:val="21"/>
              </w:rPr>
            </m:ctrlPr>
          </m:sSubPr>
          <m:e>
            <m:r>
              <m:rPr>
                <m:sty m:val="p"/>
              </m:rPr>
              <w:rPr>
                <w:rFonts w:hint="eastAsia" w:ascii="Cambria Math" w:hAnsi="Cambria Math"/>
                <w:szCs w:val="21"/>
              </w:rPr>
              <m:t>α</m:t>
            </m:r>
            <m:ctrlPr>
              <w:rPr>
                <w:rFonts w:hint="eastAsia" w:ascii="Cambria Math" w:hAnsi="Cambria Math"/>
                <w:bCs/>
                <w:szCs w:val="21"/>
              </w:rPr>
            </m:ctrlPr>
          </m:e>
          <m:sub>
            <m:r>
              <m:rPr>
                <m:sty m:val="p"/>
              </m:rPr>
              <w:rPr>
                <w:rFonts w:ascii="Cambria Math" w:hAnsi="Cambria Math"/>
                <w:szCs w:val="21"/>
              </w:rPr>
              <m:t>i</m:t>
            </m:r>
            <m:ctrlPr>
              <w:rPr>
                <w:rFonts w:hint="eastAsia" w:ascii="Cambria Math" w:hAnsi="Cambria Math"/>
                <w:bCs/>
                <w:szCs w:val="21"/>
              </w:rPr>
            </m:ctrlPr>
          </m:sub>
        </m:sSub>
        <m:r>
          <m:rPr>
            <m:sty m:val="p"/>
          </m:rPr>
          <w:rPr>
            <w:rFonts w:hint="eastAsia" w:ascii="Cambria Math" w:hAnsi="Cambria Math"/>
            <w:szCs w:val="21"/>
          </w:rPr>
          <m:t>≈</m:t>
        </m:r>
        <m:f>
          <m:fPr>
            <m:ctrlPr>
              <w:rPr>
                <w:rFonts w:ascii="Cambria Math" w:hAnsi="Cambria Math"/>
                <w:bCs/>
                <w:szCs w:val="21"/>
              </w:rPr>
            </m:ctrlPr>
          </m:fPr>
          <m:num>
            <m:r>
              <m:rPr>
                <m:sty m:val="p"/>
              </m:rPr>
              <w:rPr>
                <w:rFonts w:ascii="Cambria Math" w:hAnsi="Cambria Math"/>
                <w:szCs w:val="21"/>
              </w:rPr>
              <m:t>h</m:t>
            </m:r>
            <m:ctrlPr>
              <w:rPr>
                <w:rFonts w:ascii="Cambria Math" w:hAnsi="Cambria Math"/>
                <w:bCs/>
                <w:szCs w:val="21"/>
              </w:rPr>
            </m:ctrlPr>
          </m:num>
          <m:den>
            <m:sSub>
              <m:sSubPr>
                <m:ctrlPr>
                  <w:rPr>
                    <w:rFonts w:ascii="Cambria Math" w:hAnsi="Cambria Math"/>
                    <w:bCs/>
                    <w:szCs w:val="21"/>
                  </w:rPr>
                </m:ctrlPr>
              </m:sSubPr>
              <m:e>
                <m:r>
                  <m:rPr>
                    <m:sty m:val="p"/>
                  </m:rPr>
                  <w:rPr>
                    <w:rFonts w:ascii="Cambria Math" w:hAnsi="Cambria Math"/>
                    <w:szCs w:val="21"/>
                  </w:rPr>
                  <m:t>d</m:t>
                </m:r>
                <m:ctrlPr>
                  <w:rPr>
                    <w:rFonts w:ascii="Cambria Math" w:hAnsi="Cambria Math"/>
                    <w:bCs/>
                    <w:szCs w:val="21"/>
                  </w:rPr>
                </m:ctrlPr>
              </m:e>
              <m:sub>
                <m:r>
                  <m:rPr>
                    <m:sty m:val="p"/>
                  </m:rPr>
                  <w:rPr>
                    <w:rFonts w:ascii="Cambria Math" w:hAnsi="Cambria Math"/>
                    <w:szCs w:val="21"/>
                  </w:rPr>
                  <m:t>i</m:t>
                </m:r>
                <m:ctrlPr>
                  <w:rPr>
                    <w:rFonts w:ascii="Cambria Math" w:hAnsi="Cambria Math"/>
                    <w:bCs/>
                    <w:szCs w:val="21"/>
                  </w:rPr>
                </m:ctrlPr>
              </m:sub>
            </m:sSub>
            <m:ctrlPr>
              <w:rPr>
                <w:rFonts w:ascii="Cambria Math" w:hAnsi="Cambria Math"/>
                <w:bCs/>
                <w:szCs w:val="21"/>
              </w:rPr>
            </m:ctrlPr>
          </m:den>
        </m:f>
      </m:oMath>
      <w:r>
        <w:rPr>
          <w:rFonts w:hint="eastAsia"/>
          <w:bCs/>
          <w:szCs w:val="21"/>
        </w:rPr>
        <w:t>，同时使用了贝尔曼展开通项式，因此模型预测数据和平台仿真数据存在一定差异，在现有模型预测基础上加入可调函数f(h)修正（h为用户高度），比如采</w:t>
      </w:r>
      <w:commentRangeStart w:id="16"/>
      <w:r>
        <w:rPr>
          <w:rFonts w:hint="eastAsia"/>
          <w:bCs/>
          <w:szCs w:val="21"/>
        </w:rPr>
        <w:t>用</w:t>
      </w:r>
      <w:ins w:id="1648" w:author="李新" w:date="2024-01-15T11:28:05Z">
        <w:r>
          <w:rPr>
            <w:rFonts w:hint="eastAsia"/>
            <w:bCs/>
            <w:szCs w:val="21"/>
            <w:highlight w:val="yellow"/>
          </w:rPr>
          <w:t>仿真结果平均值</w:t>
        </w:r>
      </w:ins>
      <w:ins w:id="1649" w:author="李新" w:date="2024-01-15T11:28:08Z">
        <w:r>
          <w:rPr>
            <w:rFonts w:hint="eastAsia"/>
            <w:bCs/>
            <w:szCs w:val="21"/>
            <w:highlight w:val="yellow"/>
            <w:lang w:val="en-US" w:eastAsia="zh-CN"/>
          </w:rPr>
          <w:t>与</w:t>
        </w:r>
      </w:ins>
      <w:r>
        <w:rPr>
          <w:rFonts w:hint="eastAsia"/>
          <w:bCs/>
          <w:szCs w:val="21"/>
          <w:highlight w:val="yellow"/>
        </w:rPr>
        <w:t>理论模型</w:t>
      </w:r>
      <w:ins w:id="1650" w:author="李新" w:date="2024-01-15T11:27:49Z">
        <w:r>
          <w:rPr>
            <w:rFonts w:hint="eastAsia"/>
            <w:bCs/>
            <w:szCs w:val="21"/>
            <w:highlight w:val="yellow"/>
            <w:lang w:val="en-US" w:eastAsia="zh-CN"/>
          </w:rPr>
          <w:t>预测值</w:t>
        </w:r>
      </w:ins>
      <w:del w:id="1651" w:author="李新" w:date="2024-01-15T11:28:20Z">
        <w:r>
          <w:rPr>
            <w:rFonts w:hint="eastAsia"/>
            <w:bCs/>
            <w:szCs w:val="21"/>
            <w:highlight w:val="yellow"/>
          </w:rPr>
          <w:delText>与</w:delText>
        </w:r>
      </w:del>
      <w:del w:id="1652" w:author="李新" w:date="2024-01-15T11:28:03Z">
        <w:r>
          <w:rPr>
            <w:rFonts w:hint="eastAsia"/>
            <w:bCs/>
            <w:szCs w:val="21"/>
            <w:highlight w:val="yellow"/>
          </w:rPr>
          <w:delText>仿真结果差异的平均值</w:delText>
        </w:r>
      </w:del>
      <w:ins w:id="1653" w:author="cmcc" w:date="2024-01-10T14:24:38Z">
        <w:r>
          <w:rPr>
            <w:rFonts w:hint="eastAsia"/>
            <w:bCs/>
            <w:szCs w:val="21"/>
            <w:highlight w:val="yellow"/>
            <w:lang w:val="en-US" w:eastAsia="zh-CN"/>
          </w:rPr>
          <w:t>的</w:t>
        </w:r>
      </w:ins>
      <w:ins w:id="1654" w:author="cmcc" w:date="2024-01-10T14:24:47Z">
        <w:del w:id="1655" w:author="李新" w:date="2024-01-15T11:28:11Z">
          <w:r>
            <w:rPr>
              <w:rFonts w:hint="eastAsia"/>
              <w:bCs/>
              <w:szCs w:val="21"/>
              <w:highlight w:val="yellow"/>
              <w:lang w:val="en-US" w:eastAsia="zh-CN"/>
            </w:rPr>
            <w:delText>比</w:delText>
          </w:r>
        </w:del>
      </w:ins>
      <w:ins w:id="1656" w:author="cmcc" w:date="2024-01-10T14:24:47Z">
        <w:del w:id="1657" w:author="李新" w:date="2024-01-15T11:28:13Z">
          <w:r>
            <w:rPr>
              <w:rFonts w:hint="eastAsia"/>
              <w:bCs/>
              <w:szCs w:val="21"/>
              <w:highlight w:val="yellow"/>
              <w:lang w:val="en-US" w:eastAsia="zh-CN"/>
            </w:rPr>
            <w:delText>例</w:delText>
          </w:r>
        </w:del>
      </w:ins>
      <w:ins w:id="1658" w:author="李新" w:date="2024-01-15T11:28:15Z">
        <w:r>
          <w:rPr>
            <w:rFonts w:hint="eastAsia"/>
            <w:bCs/>
            <w:szCs w:val="21"/>
            <w:highlight w:val="yellow"/>
            <w:lang w:val="en-US" w:eastAsia="zh-CN"/>
          </w:rPr>
          <w:t>比例</w:t>
        </w:r>
      </w:ins>
      <w:r>
        <w:rPr>
          <w:rFonts w:hint="eastAsia"/>
          <w:bCs/>
          <w:szCs w:val="21"/>
          <w:highlight w:val="yellow"/>
        </w:rPr>
        <w:t>设置</w:t>
      </w:r>
      <w:r>
        <w:rPr>
          <w:rFonts w:hint="eastAsia"/>
          <w:bCs/>
          <w:szCs w:val="21"/>
        </w:rPr>
        <w:t>为可调整常数</w:t>
      </w:r>
      <w:ins w:id="1659" w:author="李新" w:date="2024-01-15T11:27:32Z">
        <w:r>
          <w:rPr>
            <w:rFonts w:hint="eastAsia"/>
            <w:bCs/>
            <w:szCs w:val="21"/>
            <w:lang w:eastAsia="zh-CN"/>
          </w:rPr>
          <w:t>，</w:t>
        </w:r>
      </w:ins>
      <w:r>
        <w:rPr>
          <w:rFonts w:hint="eastAsia"/>
          <w:bCs/>
          <w:szCs w:val="21"/>
        </w:rPr>
        <w:t>调整不同高度理论预期值</w:t>
      </w:r>
      <w:commentRangeEnd w:id="16"/>
      <w:r>
        <w:commentReference w:id="16"/>
      </w:r>
      <w:r>
        <w:rPr>
          <w:rFonts w:hint="eastAsia"/>
          <w:bCs/>
          <w:szCs w:val="21"/>
        </w:rPr>
        <w:t>，如公式15所示：</w:t>
      </w:r>
    </w:p>
    <w:p>
      <w:pPr>
        <w:ind w:firstLine="0" w:firstLineChars="0"/>
        <w:jc w:val="center"/>
      </w:pPr>
      <m:oMath>
        <m:r>
          <m:rPr>
            <m:sty m:val="p"/>
          </m:rPr>
          <w:rPr>
            <w:rFonts w:ascii="Cambria Math" w:hAnsi="Cambria Math"/>
          </w:rPr>
          <m:t>E=</m:t>
        </m:r>
        <m:f>
          <m:fPr>
            <m:ctrlPr>
              <w:rPr>
                <w:rFonts w:ascii="Cambria Math" w:hAnsi="Cambria Math"/>
              </w:rPr>
            </m:ctrlPr>
          </m:fPr>
          <m:num>
            <m:r>
              <m:rPr>
                <m:sty m:val="p"/>
              </m:rPr>
              <w:rPr>
                <w:rFonts w:ascii="Cambria Math" w:hAnsi="Cambria Math"/>
              </w:rPr>
              <m:t>average(</m:t>
            </m:r>
            <m:sSub>
              <m:sSubPr>
                <m:ctrlPr>
                  <w:rPr>
                    <w:rFonts w:ascii="Cambria Math" w:hAnsi="Cambria Math"/>
                  </w:rPr>
                </m:ctrlPr>
              </m:sSubPr>
              <m:e>
                <m:r>
                  <m:rPr>
                    <m:sty m:val="p"/>
                  </m:rPr>
                  <w:rPr>
                    <w:rFonts w:ascii="Cambria Math" w:hAnsi="Cambria Math"/>
                  </w:rPr>
                  <m:t>SINR</m:t>
                </m:r>
                <m:ctrlPr>
                  <w:rPr>
                    <w:rFonts w:ascii="Cambria Math" w:hAnsi="Cambria Math"/>
                  </w:rPr>
                </m:ctrlPr>
              </m:e>
              <m:sub>
                <m:r>
                  <m:rPr>
                    <m:sty m:val="p"/>
                  </m:rPr>
                  <w:rPr>
                    <w:rFonts w:hint="eastAsia" w:ascii="Cambria Math" w:hAnsi="Cambria Math"/>
                  </w:rPr>
                  <m:t>仿真</m:t>
                </m:r>
                <m:ctrlPr>
                  <w:rPr>
                    <w:rFonts w:ascii="Cambria Math" w:hAnsi="Cambria Math"/>
                  </w:rPr>
                </m:ctrlPr>
              </m:sub>
            </m:sSub>
            <m:r>
              <m:rPr>
                <m:sty m:val="p"/>
              </m:rPr>
              <w:rPr>
                <w:rFonts w:ascii="Cambria Math" w:hAnsi="Cambria Math"/>
              </w:rPr>
              <m:t>)</m:t>
            </m:r>
            <m:ctrlPr>
              <w:rPr>
                <w:rFonts w:ascii="Cambria Math" w:hAnsi="Cambria Math"/>
              </w:rPr>
            </m:ctrlPr>
          </m:num>
          <m:den>
            <m:r>
              <m:rPr>
                <m:sty m:val="p"/>
              </m:rPr>
              <w:rPr>
                <w:rFonts w:ascii="Cambria Math" w:hAnsi="Cambria Math"/>
              </w:rPr>
              <m:t>average(</m:t>
            </m:r>
            <m:sSub>
              <m:sSubPr>
                <m:ctrlPr>
                  <w:rPr>
                    <w:rFonts w:ascii="Cambria Math" w:hAnsi="Cambria Math"/>
                  </w:rPr>
                </m:ctrlPr>
              </m:sSubPr>
              <m:e>
                <m:r>
                  <m:rPr>
                    <m:sty m:val="p"/>
                  </m:rPr>
                  <w:rPr>
                    <w:rFonts w:ascii="Cambria Math" w:hAnsi="Cambria Math"/>
                  </w:rPr>
                  <m:t>SINR</m:t>
                </m:r>
                <m:ctrlPr>
                  <w:rPr>
                    <w:rFonts w:ascii="Cambria Math" w:hAnsi="Cambria Math"/>
                  </w:rPr>
                </m:ctrlPr>
              </m:e>
              <m:sub>
                <m:r>
                  <m:rPr>
                    <m:sty m:val="p"/>
                  </m:rPr>
                  <w:rPr>
                    <w:rFonts w:hint="eastAsia" w:ascii="Cambria Math" w:hAnsi="Cambria Math"/>
                  </w:rPr>
                  <m:t>模型</m:t>
                </m:r>
                <m:ctrlPr>
                  <w:rPr>
                    <w:rFonts w:ascii="Cambria Math" w:hAnsi="Cambria Math"/>
                  </w:rPr>
                </m:ctrlPr>
              </m:sub>
            </m:sSub>
            <m:r>
              <m:rPr>
                <m:sty m:val="p"/>
              </m:rPr>
              <w:rPr>
                <w:rFonts w:ascii="Cambria Math" w:hAnsi="Cambria Math"/>
              </w:rPr>
              <m:t>)</m:t>
            </m:r>
            <m:ctrlPr>
              <w:rPr>
                <w:rFonts w:ascii="Cambria Math" w:hAnsi="Cambria Math"/>
              </w:rPr>
            </m:ctrlPr>
          </m:den>
        </m:f>
      </m:oMath>
      <w:r>
        <w:rPr>
          <w:rFonts w:hint="eastAsia" w:hAnsi="Cambria Math"/>
        </w:rPr>
        <w:t xml:space="preserve"> （公式15）</w:t>
      </w:r>
    </w:p>
    <w:p>
      <w:pPr>
        <w:spacing w:line="312" w:lineRule="auto"/>
        <w:ind w:firstLine="420" w:firstLineChars="0"/>
        <w:rPr>
          <w:bCs/>
          <w:szCs w:val="21"/>
        </w:rPr>
      </w:pPr>
      <w:r>
        <w:rPr>
          <w:rFonts w:hint="eastAsia"/>
          <w:bCs/>
          <w:szCs w:val="21"/>
        </w:rPr>
        <w:t>调整前后模型预测与系统仿真的差异如表2所示，经过调整以后，模型预测值与系统仿真值差异更小。</w:t>
      </w:r>
    </w:p>
    <w:p>
      <w:pPr>
        <w:ind w:firstLine="0" w:firstLineChars="0"/>
        <w:jc w:val="center"/>
      </w:pPr>
      <w:r>
        <w:rPr>
          <w:rFonts w:hint="eastAsia"/>
        </w:rPr>
        <w:t>表2：</w:t>
      </w:r>
      <w:r>
        <w:rPr>
          <w:rFonts w:hint="eastAsia"/>
          <w:bCs/>
          <w:szCs w:val="21"/>
        </w:rPr>
        <w:t>调整前后模型预测与系统仿真的差异</w:t>
      </w:r>
    </w:p>
    <w:tbl>
      <w:tblPr>
        <w:tblStyle w:val="27"/>
        <w:tblW w:w="7297" w:type="dxa"/>
        <w:jc w:val="center"/>
        <w:tblLayout w:type="fixed"/>
        <w:tblCellMar>
          <w:top w:w="0" w:type="dxa"/>
          <w:left w:w="108" w:type="dxa"/>
          <w:bottom w:w="0" w:type="dxa"/>
          <w:right w:w="108" w:type="dxa"/>
        </w:tblCellMar>
      </w:tblPr>
      <w:tblGrid>
        <w:gridCol w:w="1335"/>
        <w:gridCol w:w="2445"/>
        <w:gridCol w:w="2540"/>
        <w:gridCol w:w="977"/>
      </w:tblGrid>
      <w:tr>
        <w:tblPrEx>
          <w:tblCellMar>
            <w:top w:w="0" w:type="dxa"/>
            <w:left w:w="108" w:type="dxa"/>
            <w:bottom w:w="0" w:type="dxa"/>
            <w:right w:w="108" w:type="dxa"/>
          </w:tblCellMar>
        </w:tblPrEx>
        <w:trPr>
          <w:trHeight w:val="23" w:hRule="atLeast"/>
          <w:jc w:val="center"/>
        </w:trPr>
        <w:tc>
          <w:tcPr>
            <w:tcW w:w="1335" w:type="dxa"/>
            <w:tcBorders>
              <w:top w:val="nil"/>
              <w:left w:val="nil"/>
              <w:bottom w:val="nil"/>
              <w:right w:val="nil"/>
            </w:tcBorders>
            <w:shd w:val="clear" w:color="auto" w:fill="B5C6EA"/>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sz w:val="18"/>
                <w:szCs w:val="18"/>
              </w:rPr>
              <w:t>高度</w:t>
            </w:r>
          </w:p>
        </w:tc>
        <w:tc>
          <w:tcPr>
            <w:tcW w:w="2445" w:type="dxa"/>
            <w:tcBorders>
              <w:top w:val="nil"/>
              <w:left w:val="nil"/>
              <w:bottom w:val="nil"/>
              <w:right w:val="nil"/>
            </w:tcBorders>
            <w:shd w:val="clear" w:color="auto" w:fill="B5C6EA"/>
            <w:noWrap/>
            <w:vAlign w:val="center"/>
          </w:tcPr>
          <w:p>
            <w:pPr>
              <w:widowControl/>
              <w:ind w:firstLine="0" w:firstLineChars="0"/>
              <w:jc w:val="center"/>
              <w:textAlignment w:val="center"/>
              <w:rPr>
                <w:rFonts w:ascii="宋体" w:hAnsi="宋体" w:cs="宋体"/>
                <w:color w:val="000000"/>
                <w:sz w:val="18"/>
                <w:szCs w:val="18"/>
              </w:rPr>
            </w:pPr>
            <w:r>
              <w:rPr>
                <w:rFonts w:hint="eastAsia" w:ascii="宋体" w:hAnsi="宋体" w:cs="宋体"/>
                <w:color w:val="000000"/>
                <w:sz w:val="18"/>
                <w:szCs w:val="18"/>
              </w:rPr>
              <w:t>调整前标准方差和平均</w:t>
            </w:r>
            <w:r>
              <w:rPr>
                <w:rFonts w:hint="eastAsia" w:ascii="宋体" w:hAnsi="宋体" w:cs="宋体"/>
                <w:color w:val="000000"/>
                <w:sz w:val="18"/>
                <w:szCs w:val="18"/>
                <w:lang w:val="en-US" w:eastAsia="zh-CN"/>
              </w:rPr>
              <w:t>差</w:t>
            </w:r>
            <w:r>
              <w:rPr>
                <w:rFonts w:hint="eastAsia" w:ascii="宋体" w:hAnsi="宋体" w:cs="宋体"/>
                <w:color w:val="000000"/>
                <w:sz w:val="18"/>
                <w:szCs w:val="18"/>
              </w:rPr>
              <w:t>值</w:t>
            </w:r>
          </w:p>
        </w:tc>
        <w:tc>
          <w:tcPr>
            <w:tcW w:w="2540" w:type="dxa"/>
            <w:tcBorders>
              <w:top w:val="nil"/>
              <w:left w:val="nil"/>
              <w:bottom w:val="nil"/>
              <w:right w:val="nil"/>
            </w:tcBorders>
            <w:shd w:val="clear" w:color="auto" w:fill="B5C6EA"/>
            <w:noWrap/>
            <w:vAlign w:val="center"/>
          </w:tcPr>
          <w:p>
            <w:pPr>
              <w:widowControl/>
              <w:ind w:firstLine="0" w:firstLineChars="0"/>
              <w:jc w:val="center"/>
              <w:textAlignment w:val="center"/>
              <w:rPr>
                <w:rFonts w:ascii="宋体" w:hAnsi="宋体" w:cs="宋体"/>
                <w:color w:val="000000"/>
                <w:kern w:val="0"/>
                <w:sz w:val="18"/>
                <w:szCs w:val="18"/>
                <w:lang w:bidi="ar"/>
              </w:rPr>
            </w:pPr>
            <w:r>
              <w:rPr>
                <w:rFonts w:hint="eastAsia" w:ascii="宋体" w:hAnsi="宋体" w:cs="宋体"/>
                <w:color w:val="000000"/>
                <w:sz w:val="18"/>
                <w:szCs w:val="18"/>
              </w:rPr>
              <w:t>调整后标准方差和平均</w:t>
            </w:r>
            <w:r>
              <w:rPr>
                <w:rFonts w:hint="eastAsia" w:ascii="宋体" w:hAnsi="宋体" w:cs="宋体"/>
                <w:color w:val="000000"/>
                <w:sz w:val="18"/>
                <w:szCs w:val="18"/>
                <w:lang w:val="en-US" w:eastAsia="zh-CN"/>
              </w:rPr>
              <w:t>差</w:t>
            </w:r>
            <w:r>
              <w:rPr>
                <w:rFonts w:hint="eastAsia" w:ascii="宋体" w:hAnsi="宋体" w:cs="宋体"/>
                <w:color w:val="000000"/>
                <w:sz w:val="18"/>
                <w:szCs w:val="18"/>
              </w:rPr>
              <w:t>值</w:t>
            </w:r>
          </w:p>
        </w:tc>
        <w:tc>
          <w:tcPr>
            <w:tcW w:w="977" w:type="dxa"/>
            <w:tcBorders>
              <w:top w:val="nil"/>
              <w:left w:val="nil"/>
              <w:bottom w:val="nil"/>
              <w:right w:val="nil"/>
            </w:tcBorders>
            <w:shd w:val="clear" w:color="auto" w:fill="B5C6EA"/>
            <w:noWrap/>
            <w:vAlign w:val="center"/>
          </w:tcPr>
          <w:p>
            <w:pPr>
              <w:widowControl/>
              <w:ind w:firstLine="0" w:firstLineChars="0"/>
              <w:textAlignment w:val="center"/>
              <w:rPr>
                <w:rFonts w:ascii="宋体" w:hAnsi="宋体" w:cs="宋体"/>
                <w:color w:val="000000"/>
                <w:sz w:val="18"/>
                <w:szCs w:val="18"/>
              </w:rPr>
            </w:pPr>
            <w:r>
              <w:rPr>
                <w:rFonts w:hint="eastAsia" w:ascii="宋体" w:hAnsi="宋体" w:cs="宋体"/>
                <w:color w:val="000000"/>
                <w:sz w:val="18"/>
                <w:szCs w:val="18"/>
              </w:rPr>
              <w:t>调整值E</w:t>
            </w:r>
          </w:p>
        </w:tc>
      </w:tr>
      <w:tr>
        <w:tblPrEx>
          <w:tblCellMar>
            <w:top w:w="0" w:type="dxa"/>
            <w:left w:w="108" w:type="dxa"/>
            <w:bottom w:w="0" w:type="dxa"/>
            <w:right w:w="108" w:type="dxa"/>
          </w:tblCellMar>
        </w:tblPrEx>
        <w:trPr>
          <w:trHeight w:val="23" w:hRule="atLeast"/>
          <w:jc w:val="center"/>
        </w:trPr>
        <w:tc>
          <w:tcPr>
            <w:tcW w:w="1335"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0米</w:t>
            </w:r>
          </w:p>
        </w:tc>
        <w:tc>
          <w:tcPr>
            <w:tcW w:w="2445" w:type="dxa"/>
            <w:tcBorders>
              <w:top w:val="nil"/>
              <w:left w:val="nil"/>
              <w:bottom w:val="nil"/>
              <w:right w:val="nil"/>
            </w:tcBorders>
            <w:shd w:val="clear" w:color="auto" w:fill="auto"/>
            <w:noWrap/>
            <w:vAlign w:val="center"/>
          </w:tcPr>
          <w:p>
            <w:pPr>
              <w:widowControl/>
              <w:ind w:firstLine="360"/>
              <w:textAlignment w:val="center"/>
              <w:rPr>
                <w:rFonts w:ascii="宋体" w:hAnsi="宋体" w:cs="宋体"/>
                <w:color w:val="000000"/>
                <w:sz w:val="18"/>
                <w:szCs w:val="18"/>
              </w:rPr>
            </w:pPr>
            <w:r>
              <w:rPr>
                <w:rFonts w:hint="eastAsia" w:ascii="宋体" w:hAnsi="宋体" w:cs="宋体"/>
                <w:color w:val="000000"/>
                <w:sz w:val="18"/>
                <w:szCs w:val="18"/>
              </w:rPr>
              <w:t>3.1/1.5</w:t>
            </w:r>
          </w:p>
        </w:tc>
        <w:tc>
          <w:tcPr>
            <w:tcW w:w="2540"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1.2/-0.16</w:t>
            </w:r>
          </w:p>
        </w:tc>
        <w:tc>
          <w:tcPr>
            <w:tcW w:w="977"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2.67</w:t>
            </w:r>
          </w:p>
        </w:tc>
      </w:tr>
      <w:tr>
        <w:tblPrEx>
          <w:tblCellMar>
            <w:top w:w="0" w:type="dxa"/>
            <w:left w:w="108" w:type="dxa"/>
            <w:bottom w:w="0" w:type="dxa"/>
            <w:right w:w="108" w:type="dxa"/>
          </w:tblCellMar>
        </w:tblPrEx>
        <w:trPr>
          <w:trHeight w:val="23" w:hRule="atLeast"/>
          <w:jc w:val="center"/>
        </w:trPr>
        <w:tc>
          <w:tcPr>
            <w:tcW w:w="1335"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200米</w:t>
            </w:r>
          </w:p>
        </w:tc>
        <w:tc>
          <w:tcPr>
            <w:tcW w:w="2445" w:type="dxa"/>
            <w:tcBorders>
              <w:top w:val="nil"/>
              <w:left w:val="nil"/>
              <w:bottom w:val="nil"/>
              <w:right w:val="nil"/>
            </w:tcBorders>
            <w:shd w:val="clear" w:color="auto" w:fill="auto"/>
            <w:noWrap/>
            <w:vAlign w:val="center"/>
          </w:tcPr>
          <w:p>
            <w:pPr>
              <w:widowControl/>
              <w:ind w:firstLine="360"/>
              <w:textAlignment w:val="center"/>
              <w:rPr>
                <w:rFonts w:ascii="宋体" w:hAnsi="宋体" w:cs="宋体"/>
                <w:color w:val="000000"/>
                <w:sz w:val="18"/>
                <w:szCs w:val="18"/>
              </w:rPr>
            </w:pPr>
            <w:r>
              <w:rPr>
                <w:rFonts w:hint="eastAsia" w:ascii="宋体" w:hAnsi="宋体" w:cs="宋体"/>
                <w:color w:val="000000"/>
                <w:sz w:val="18"/>
                <w:szCs w:val="18"/>
              </w:rPr>
              <w:t>1.5/0.24</w:t>
            </w:r>
          </w:p>
        </w:tc>
        <w:tc>
          <w:tcPr>
            <w:tcW w:w="2540"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1.4/0.19</w:t>
            </w:r>
          </w:p>
        </w:tc>
        <w:tc>
          <w:tcPr>
            <w:tcW w:w="977"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1.04</w:t>
            </w:r>
          </w:p>
        </w:tc>
      </w:tr>
      <w:tr>
        <w:tblPrEx>
          <w:tblCellMar>
            <w:top w:w="0" w:type="dxa"/>
            <w:left w:w="108" w:type="dxa"/>
            <w:bottom w:w="0" w:type="dxa"/>
            <w:right w:w="108" w:type="dxa"/>
          </w:tblCellMar>
        </w:tblPrEx>
        <w:trPr>
          <w:trHeight w:val="23" w:hRule="atLeast"/>
          <w:jc w:val="center"/>
        </w:trPr>
        <w:tc>
          <w:tcPr>
            <w:tcW w:w="1335"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sz w:val="18"/>
                <w:szCs w:val="18"/>
              </w:rPr>
              <w:t>400米</w:t>
            </w:r>
          </w:p>
        </w:tc>
        <w:tc>
          <w:tcPr>
            <w:tcW w:w="2445" w:type="dxa"/>
            <w:tcBorders>
              <w:top w:val="nil"/>
              <w:left w:val="nil"/>
              <w:bottom w:val="nil"/>
              <w:right w:val="nil"/>
            </w:tcBorders>
            <w:shd w:val="clear" w:color="auto" w:fill="auto"/>
            <w:noWrap/>
            <w:vAlign w:val="center"/>
          </w:tcPr>
          <w:p>
            <w:pPr>
              <w:widowControl/>
              <w:ind w:firstLine="360"/>
              <w:textAlignment w:val="center"/>
              <w:rPr>
                <w:rFonts w:ascii="宋体" w:hAnsi="宋体" w:cs="宋体"/>
                <w:color w:val="000000"/>
                <w:sz w:val="18"/>
                <w:szCs w:val="18"/>
              </w:rPr>
            </w:pPr>
            <w:r>
              <w:rPr>
                <w:rFonts w:hint="eastAsia" w:ascii="宋体" w:hAnsi="宋体" w:cs="宋体"/>
                <w:color w:val="000000"/>
                <w:sz w:val="18"/>
                <w:szCs w:val="18"/>
              </w:rPr>
              <w:t>0.5/-0.1</w:t>
            </w:r>
          </w:p>
        </w:tc>
        <w:tc>
          <w:tcPr>
            <w:tcW w:w="2540"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0.6/0.05</w:t>
            </w:r>
          </w:p>
        </w:tc>
        <w:tc>
          <w:tcPr>
            <w:tcW w:w="977"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0.88</w:t>
            </w:r>
          </w:p>
        </w:tc>
      </w:tr>
      <w:tr>
        <w:tblPrEx>
          <w:tblCellMar>
            <w:top w:w="0" w:type="dxa"/>
            <w:left w:w="108" w:type="dxa"/>
            <w:bottom w:w="0" w:type="dxa"/>
            <w:right w:w="108" w:type="dxa"/>
          </w:tblCellMar>
        </w:tblPrEx>
        <w:trPr>
          <w:trHeight w:val="23" w:hRule="atLeast"/>
          <w:jc w:val="center"/>
        </w:trPr>
        <w:tc>
          <w:tcPr>
            <w:tcW w:w="1335"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600米</w:t>
            </w:r>
          </w:p>
        </w:tc>
        <w:tc>
          <w:tcPr>
            <w:tcW w:w="2445" w:type="dxa"/>
            <w:tcBorders>
              <w:top w:val="nil"/>
              <w:left w:val="nil"/>
              <w:bottom w:val="nil"/>
              <w:right w:val="nil"/>
            </w:tcBorders>
            <w:shd w:val="clear" w:color="auto" w:fill="auto"/>
            <w:noWrap/>
            <w:vAlign w:val="center"/>
          </w:tcPr>
          <w:p>
            <w:pPr>
              <w:widowControl/>
              <w:ind w:firstLine="360"/>
              <w:textAlignment w:val="center"/>
              <w:rPr>
                <w:rFonts w:ascii="宋体" w:hAnsi="宋体" w:cs="宋体"/>
                <w:color w:val="000000"/>
                <w:sz w:val="18"/>
                <w:szCs w:val="18"/>
              </w:rPr>
            </w:pPr>
            <w:r>
              <w:rPr>
                <w:rFonts w:hint="eastAsia" w:ascii="宋体" w:hAnsi="宋体" w:cs="宋体"/>
                <w:color w:val="000000"/>
                <w:sz w:val="18"/>
                <w:szCs w:val="18"/>
              </w:rPr>
              <w:t>0.8/-0.6</w:t>
            </w:r>
          </w:p>
        </w:tc>
        <w:tc>
          <w:tcPr>
            <w:tcW w:w="2540"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0.8/-0.32</w:t>
            </w:r>
          </w:p>
        </w:tc>
        <w:tc>
          <w:tcPr>
            <w:tcW w:w="977" w:type="dxa"/>
            <w:tcBorders>
              <w:top w:val="nil"/>
              <w:left w:val="nil"/>
              <w:bottom w:val="nil"/>
              <w:right w:val="nil"/>
            </w:tcBorders>
            <w:shd w:val="clear" w:color="auto" w:fill="auto"/>
            <w:noWrap/>
            <w:vAlign w:val="center"/>
          </w:tcPr>
          <w:p>
            <w:pPr>
              <w:widowControl/>
              <w:ind w:firstLine="360"/>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0.71</w:t>
            </w:r>
          </w:p>
        </w:tc>
      </w:tr>
    </w:tbl>
    <w:p>
      <w:pPr>
        <w:ind w:firstLine="420"/>
      </w:pPr>
    </w:p>
    <w:p>
      <w:pPr>
        <w:ind w:firstLine="420"/>
        <w:rPr>
          <w:ins w:id="1660" w:author="cmcc" w:date="2024-01-10T14:26:24Z"/>
          <w:rFonts w:hint="eastAsia" w:hAnsi="Cambria Math"/>
        </w:rPr>
      </w:pPr>
      <w:r>
        <w:rPr>
          <w:rFonts w:hint="eastAsia"/>
        </w:rPr>
        <w:t>根据调整值E，发现其</w:t>
      </w:r>
      <w:ins w:id="1661" w:author="cmcc" w:date="2024-01-10T14:27:41Z">
        <w:r>
          <w:rPr>
            <w:rFonts w:hint="eastAsia"/>
            <w:lang w:val="en-US" w:eastAsia="zh-CN"/>
          </w:rPr>
          <w:t>差异</w:t>
        </w:r>
      </w:ins>
      <w:r>
        <w:rPr>
          <w:rFonts w:hint="eastAsia"/>
        </w:rPr>
        <w:t>与高度</w:t>
      </w:r>
      <w:ins w:id="1662" w:author="cmcc" w:date="2024-01-10T14:27:45Z">
        <w:r>
          <w:rPr>
            <w:rFonts w:hint="eastAsia"/>
            <w:lang w:val="en-US" w:eastAsia="zh-CN"/>
          </w:rPr>
          <w:t>还</w:t>
        </w:r>
      </w:ins>
      <w:r>
        <w:rPr>
          <w:rFonts w:hint="eastAsia"/>
        </w:rPr>
        <w:t>存在指数性关系。采用线性拟合的方式</w:t>
      </w:r>
      <w:ins w:id="1663" w:author="cmcc" w:date="2024-01-10T14:27:08Z">
        <w:r>
          <w:rPr>
            <w:rFonts w:hint="eastAsia"/>
            <w:lang w:val="en-US" w:eastAsia="zh-CN"/>
          </w:rPr>
          <w:t>取得</w:t>
        </w:r>
      </w:ins>
      <w:del w:id="1664" w:author="cmcc" w:date="2024-01-10T14:27:05Z">
        <w:commentRangeStart w:id="17"/>
        <w:r>
          <w:rPr>
            <w:rFonts w:hint="eastAsia"/>
          </w:rPr>
          <w:delText>取得</w:delText>
        </w:r>
      </w:del>
      <w:del w:id="1665" w:author="cmcc" w:date="2024-01-10T14:26:55Z">
        <w:r>
          <w:rPr>
            <w:rFonts w:hint="default"/>
            <w:lang w:val="en-US"/>
          </w:rPr>
          <w:delText>E与高度的关</w:delText>
        </w:r>
      </w:del>
      <w:del w:id="1666" w:author="cmcc" w:date="2024-01-10T14:26:55Z">
        <w:r>
          <w:rPr>
            <w:rFonts w:hint="default"/>
            <w:highlight w:val="none"/>
            <w:rPrChange w:id="1667" w:author="陈蔚燕" w:date="2024-01-03T11:45:57Z">
              <w:rPr>
                <w:rFonts w:hint="eastAsia"/>
              </w:rPr>
            </w:rPrChange>
          </w:rPr>
          <w:delText>系为</w:delText>
        </w:r>
      </w:del>
      <w:ins w:id="1668" w:author="cmcc" w:date="2024-01-10T14:26:56Z">
        <w:r>
          <w:rPr>
            <w:rFonts w:hint="eastAsia"/>
            <w:lang w:val="en-US" w:eastAsia="zh-CN"/>
          </w:rPr>
          <w:t>调整</w:t>
        </w:r>
      </w:ins>
      <w:ins w:id="1669" w:author="cmcc" w:date="2024-01-10T14:26:57Z">
        <w:r>
          <w:rPr>
            <w:rFonts w:hint="eastAsia"/>
            <w:lang w:val="en-US" w:eastAsia="zh-CN"/>
          </w:rPr>
          <w:t>函数</w:t>
        </w:r>
        <w:commentRangeEnd w:id="17"/>
      </w:ins>
      <w:r>
        <w:commentReference w:id="17"/>
      </w:r>
      <w:ins w:id="1670" w:author="cmcc" w:date="2024-01-10T14:27:12Z">
        <w:r>
          <w:rPr>
            <w:rFonts w:hint="eastAsia"/>
            <w:lang w:val="en-US" w:eastAsia="zh-CN"/>
          </w:rPr>
          <w:t>为</w:t>
        </w:r>
      </w:ins>
      <w:r>
        <w:rPr>
          <w:rFonts w:hint="eastAsia"/>
          <w:highlight w:val="none"/>
          <w:rPrChange w:id="1671" w:author="陈蔚燕" w:date="2024-01-03T11:45:57Z">
            <w:rPr>
              <w:rFonts w:hint="eastAsia"/>
            </w:rPr>
          </w:rPrChange>
        </w:rPr>
        <w:t>，</w:t>
      </w:r>
      <m:oMath>
        <m:r>
          <m:rPr>
            <m:sty m:val="p"/>
          </m:rPr>
          <w:rPr>
            <w:rFonts w:hint="eastAsia" w:ascii="DejaVu Math TeX Gyre" w:hAnsi="DejaVu Math TeX Gyre"/>
            <w:szCs w:val="21"/>
            <w:highlight w:val="none"/>
            <w:rPrChange w:id="1672" w:author="陈蔚燕" w:date="2024-01-03T11:45:57Z">
              <w:rPr>
                <w:rFonts w:hint="eastAsia" w:ascii="DejaVu Math TeX Gyre" w:hAnsi="DejaVu Math TeX Gyre"/>
                <w:szCs w:val="21"/>
                <w:highlight w:val="yellow"/>
              </w:rPr>
            </w:rPrChange>
          </w:rPr>
          <m:t>f(h)</m:t>
        </m:r>
        <m:r>
          <m:rPr>
            <m:sty m:val="p"/>
          </m:rPr>
          <w:rPr>
            <w:rFonts w:ascii="DejaVu Math TeX Gyre" w:hAnsi="DejaVu Math TeX Gyre"/>
            <w:highlight w:val="none"/>
            <w:rPrChange w:id="1673" w:author="陈蔚燕" w:date="2024-01-03T11:45:57Z">
              <w:rPr>
                <w:rFonts w:ascii="DejaVu Math TeX Gyre" w:hAnsi="DejaVu Math TeX Gyre"/>
                <w:highlight w:val="yellow"/>
              </w:rPr>
            </w:rPrChange>
          </w:rPr>
          <m:t>≈E∗</m:t>
        </m:r>
        <m:sSup>
          <m:sSupPr>
            <m:ctrlPr>
              <w:rPr>
                <w:rFonts w:ascii="Cambria Math" w:hAnsi="Cambria Math"/>
                <w:highlight w:val="none"/>
              </w:rPr>
            </m:ctrlPr>
          </m:sSupPr>
          <m:e>
            <m:r>
              <m:rPr>
                <m:sty m:val="p"/>
              </m:rPr>
              <w:rPr>
                <w:rFonts w:ascii="DejaVu Math TeX Gyre" w:hAnsi="DejaVu Math TeX Gyre"/>
                <w:highlight w:val="none"/>
                <w:rPrChange w:id="1674" w:author="陈蔚燕" w:date="2024-01-03T11:45:57Z">
                  <w:rPr>
                    <w:rFonts w:ascii="DejaVu Math TeX Gyre" w:hAnsi="DejaVu Math TeX Gyre"/>
                    <w:highlight w:val="yellow"/>
                  </w:rPr>
                </w:rPrChange>
              </w:rPr>
              <m:t>(</m:t>
            </m:r>
            <m:f>
              <m:fPr>
                <m:ctrlPr>
                  <w:rPr>
                    <w:rFonts w:ascii="Cambria Math" w:hAnsi="Cambria Math"/>
                    <w:highlight w:val="none"/>
                  </w:rPr>
                </m:ctrlPr>
              </m:fPr>
              <m:num>
                <m:r>
                  <m:rPr>
                    <m:sty m:val="p"/>
                  </m:rPr>
                  <w:rPr>
                    <w:rFonts w:ascii="DejaVu Math TeX Gyre" w:hAnsi="DejaVu Math TeX Gyre"/>
                    <w:highlight w:val="none"/>
                    <w:rPrChange w:id="1675" w:author="陈蔚燕" w:date="2024-01-03T11:45:57Z">
                      <w:rPr>
                        <w:rFonts w:ascii="DejaVu Math TeX Gyre" w:hAnsi="DejaVu Math TeX Gyre"/>
                        <w:highlight w:val="yellow"/>
                      </w:rPr>
                    </w:rPrChange>
                  </w:rPr>
                  <m:t>h</m:t>
                </m:r>
                <m:ctrlPr>
                  <w:rPr>
                    <w:rFonts w:ascii="Cambria Math" w:hAnsi="Cambria Math"/>
                    <w:highlight w:val="none"/>
                  </w:rPr>
                </m:ctrlPr>
              </m:num>
              <m:den>
                <m:r>
                  <m:rPr>
                    <m:sty m:val="p"/>
                  </m:rPr>
                  <w:rPr>
                    <w:rFonts w:ascii="DejaVu Math TeX Gyre" w:hAnsi="DejaVu Math TeX Gyre"/>
                    <w:highlight w:val="none"/>
                    <w:rPrChange w:id="1676" w:author="陈蔚燕" w:date="2024-01-03T11:45:57Z">
                      <w:rPr>
                        <w:rFonts w:ascii="DejaVu Math TeX Gyre" w:hAnsi="DejaVu Math TeX Gyre"/>
                        <w:highlight w:val="yellow"/>
                      </w:rPr>
                    </w:rPrChange>
                  </w:rPr>
                  <m:t>200</m:t>
                </m:r>
                <m:ctrlPr>
                  <w:rPr>
                    <w:rFonts w:ascii="Cambria Math" w:hAnsi="Cambria Math"/>
                    <w:highlight w:val="none"/>
                  </w:rPr>
                </m:ctrlPr>
              </m:den>
            </m:f>
            <m:r>
              <m:rPr>
                <m:sty m:val="p"/>
              </m:rPr>
              <w:rPr>
                <w:rFonts w:ascii="DejaVu Math TeX Gyre" w:hAnsi="DejaVu Math TeX Gyre"/>
                <w:highlight w:val="none"/>
                <w:rPrChange w:id="1677" w:author="陈蔚燕" w:date="2024-01-03T11:45:57Z">
                  <w:rPr>
                    <w:rFonts w:ascii="DejaVu Math TeX Gyre" w:hAnsi="DejaVu Math TeX Gyre"/>
                    <w:highlight w:val="yellow"/>
                  </w:rPr>
                </w:rPrChange>
              </w:rPr>
              <m:t>+1)</m:t>
            </m:r>
            <m:ctrlPr>
              <w:rPr>
                <w:rFonts w:ascii="Cambria Math" w:hAnsi="Cambria Math"/>
                <w:highlight w:val="none"/>
              </w:rPr>
            </m:ctrlPr>
          </m:e>
          <m:sup>
            <m:r>
              <m:rPr>
                <m:sty m:val="p"/>
              </m:rPr>
              <w:rPr>
                <w:rFonts w:ascii="DejaVu Math TeX Gyre" w:hAnsi="DejaVu Math TeX Gyre"/>
                <w:highlight w:val="none"/>
                <w:rPrChange w:id="1678" w:author="陈蔚燕" w:date="2024-01-03T11:45:57Z">
                  <w:rPr>
                    <w:rFonts w:ascii="DejaVu Math TeX Gyre" w:hAnsi="DejaVu Math TeX Gyre"/>
                    <w:highlight w:val="yellow"/>
                  </w:rPr>
                </w:rPrChange>
              </w:rPr>
              <m:t>−1</m:t>
            </m:r>
            <m:ctrlPr>
              <w:rPr>
                <w:rFonts w:ascii="Cambria Math" w:hAnsi="Cambria Math"/>
                <w:highlight w:val="none"/>
              </w:rPr>
            </m:ctrlPr>
          </m:sup>
        </m:sSup>
        <m:r>
          <m:rPr>
            <m:sty m:val="p"/>
          </m:rPr>
          <w:rPr>
            <w:rFonts w:hint="eastAsia" w:ascii="DejaVu Math TeX Gyre" w:hAnsi="DejaVu Math TeX Gyre"/>
            <w:highlight w:val="none"/>
            <w:rPrChange w:id="1679" w:author="陈蔚燕" w:date="2024-01-03T11:45:57Z">
              <w:rPr>
                <w:rFonts w:hint="eastAsia" w:ascii="DejaVu Math TeX Gyre" w:hAnsi="DejaVu Math TeX Gyre"/>
                <w:highlight w:val="yellow"/>
              </w:rPr>
            </w:rPrChange>
          </w:rPr>
          <m:t>，</m:t>
        </m:r>
        <m:r>
          <m:rPr>
            <m:sty m:val="p"/>
          </m:rPr>
          <w:rPr>
            <w:rFonts w:ascii="Cambria Math" w:hAnsi="Cambria Math"/>
            <w:highlight w:val="none"/>
            <w:rPrChange w:id="1680" w:author="陈蔚燕" w:date="2024-01-03T11:45:57Z">
              <w:rPr>
                <w:rFonts w:ascii="Cambria Math" w:hAnsi="Cambria Math"/>
              </w:rPr>
            </w:rPrChange>
          </w:rPr>
          <m:t>E≈</m:t>
        </m:r>
        <m:r>
          <m:rPr>
            <m:sty m:val="p"/>
          </m:rPr>
          <w:rPr>
            <w:rFonts w:hint="eastAsia" w:ascii="Cambria Math" w:hAnsi="Cambria Math"/>
          </w:rPr>
          <m:t>2.5</m:t>
        </m:r>
      </m:oMath>
      <w:ins w:id="1681" w:author="cmcc" w:date="2024-01-10T14:25:25Z">
        <w:r>
          <w:rPr>
            <w:rFonts w:hint="eastAsia" w:hAnsi="Cambria Math"/>
            <w:b w:val="0"/>
            <w:i w:val="0"/>
            <w:lang w:val="en-US" w:eastAsia="zh-CN"/>
          </w:rPr>
          <w:t>为</w:t>
        </w:r>
      </w:ins>
      <w:ins w:id="1682" w:author="cmcc" w:date="2024-01-10T14:25:28Z">
        <w:r>
          <w:rPr>
            <w:rFonts w:hint="eastAsia" w:hAnsi="Cambria Math"/>
            <w:b w:val="0"/>
            <w:i w:val="0"/>
            <w:lang w:val="en-US" w:eastAsia="zh-CN"/>
          </w:rPr>
          <w:t>文中</w:t>
        </w:r>
      </w:ins>
      <w:ins w:id="1683" w:author="cmcc" w:date="2024-01-10T14:34:30Z">
        <w:r>
          <w:rPr>
            <w:rFonts w:hint="eastAsia" w:hAnsi="Cambria Math"/>
            <w:b w:val="0"/>
            <w:i w:val="0"/>
            <w:lang w:val="en-US" w:eastAsia="zh-CN"/>
          </w:rPr>
          <w:t>采用</w:t>
        </w:r>
      </w:ins>
      <w:ins w:id="1684" w:author="cmcc" w:date="2024-01-10T14:34:31Z">
        <w:r>
          <w:rPr>
            <w:rFonts w:hint="eastAsia" w:hAnsi="Cambria Math"/>
            <w:b w:val="0"/>
            <w:i w:val="0"/>
            <w:lang w:val="en-US" w:eastAsia="zh-CN"/>
          </w:rPr>
          <w:t>的</w:t>
        </w:r>
      </w:ins>
      <w:ins w:id="1685" w:author="cmcc" w:date="2024-01-10T14:34:33Z">
        <w:r>
          <w:rPr>
            <w:rFonts w:hint="eastAsia" w:hAnsi="Cambria Math"/>
            <w:b w:val="0"/>
            <w:i w:val="0"/>
            <w:lang w:val="en-US" w:eastAsia="zh-CN"/>
          </w:rPr>
          <w:t>默认值</w:t>
        </w:r>
      </w:ins>
      <w:r>
        <w:rPr>
          <w:rFonts w:hint="eastAsia" w:hAnsi="Cambria Math"/>
        </w:rPr>
        <w:t>，</w:t>
      </w:r>
      <w:ins w:id="1686" w:author="cmcc" w:date="2024-01-10T14:26:00Z">
        <w:r>
          <w:rPr>
            <w:rFonts w:hint="eastAsia" w:hAnsi="Cambria Math"/>
            <w:lang w:val="en-US" w:eastAsia="zh-CN"/>
          </w:rPr>
          <w:t>该值</w:t>
        </w:r>
      </w:ins>
      <w:ins w:id="1687" w:author="cmcc" w:date="2024-01-10T14:26:17Z">
        <w:r>
          <w:rPr>
            <w:rFonts w:hint="eastAsia" w:hAnsi="Cambria Math"/>
            <w:lang w:val="en-US" w:eastAsia="zh-CN"/>
          </w:rPr>
          <w:t>与</w:t>
        </w:r>
      </w:ins>
      <w:ins w:id="1688" w:author="cmcc" w:date="2024-01-10T14:26:19Z">
        <w:r>
          <w:rPr>
            <w:rFonts w:hint="eastAsia" w:hAnsi="Cambria Math"/>
            <w:lang w:val="en-US" w:eastAsia="zh-CN"/>
          </w:rPr>
          <w:t>环境</w:t>
        </w:r>
      </w:ins>
      <w:ins w:id="1689" w:author="cmcc" w:date="2024-01-10T14:26:21Z">
        <w:r>
          <w:rPr>
            <w:rFonts w:hint="eastAsia" w:hAnsi="Cambria Math"/>
            <w:lang w:val="en-US" w:eastAsia="zh-CN"/>
          </w:rPr>
          <w:t>相关，</w:t>
        </w:r>
      </w:ins>
      <w:del w:id="1690" w:author="cmcc" w:date="2024-01-10T14:28:00Z">
        <w:r>
          <w:rPr>
            <w:rFonts w:hint="eastAsia" w:hAnsi="Cambria Math"/>
          </w:rPr>
          <w:delText>其</w:delText>
        </w:r>
      </w:del>
      <w:del w:id="1691" w:author="cmcc" w:date="2024-01-10T14:27:59Z">
        <w:r>
          <w:rPr>
            <w:rFonts w:hint="eastAsia" w:hAnsi="Cambria Math"/>
          </w:rPr>
          <w:delText>中</w:delText>
        </w:r>
      </w:del>
      <w:r>
        <w:rPr>
          <w:rFonts w:hint="eastAsia" w:hAnsi="Cambria Math"/>
        </w:rPr>
        <w:t>h为用户高度，单位为米。</w:t>
      </w:r>
    </w:p>
    <w:p>
      <w:pPr>
        <w:pPrChange w:id="1692" w:author="cmcc" w:date="2024-01-10T14:26:26Z">
          <w:pPr>
            <w:pStyle w:val="2"/>
          </w:pPr>
        </w:pPrChange>
      </w:pPr>
    </w:p>
    <w:p>
      <w:pPr>
        <w:numPr>
          <w:ilvl w:val="-1"/>
          <w:numId w:val="0"/>
        </w:numPr>
        <w:spacing w:line="312" w:lineRule="auto"/>
        <w:ind w:firstLine="420"/>
        <w:rPr>
          <w:del w:id="1694" w:author="cmcc" w:date="2024-01-10T11:52:09Z"/>
          <w:rFonts w:hint="eastAsia" w:ascii="Times New Roman" w:hAnsi="Times New Roman"/>
          <w:bCs/>
          <w:sz w:val="21"/>
          <w:szCs w:val="21"/>
          <w:rPrChange w:id="1695" w:author="cmcc" w:date="2024-01-16T09:47:32Z">
            <w:rPr>
              <w:del w:id="1696" w:author="cmcc" w:date="2024-01-10T11:52:09Z"/>
              <w:rFonts w:ascii="Times New Roman" w:hAnsi="Times New Roman"/>
              <w:sz w:val="21"/>
              <w:szCs w:val="24"/>
            </w:rPr>
          </w:rPrChange>
        </w:rPr>
        <w:pPrChange w:id="1693" w:author="cmcc" w:date="2024-01-16T09:47:32Z">
          <w:pPr>
            <w:pStyle w:val="2"/>
            <w:numPr>
              <w:ilvl w:val="1"/>
              <w:numId w:val="4"/>
            </w:numPr>
            <w:spacing w:line="312" w:lineRule="auto"/>
          </w:pPr>
        </w:pPrChange>
      </w:pPr>
      <w:del w:id="1697" w:author="cmcc" w:date="2024-01-10T11:52:09Z">
        <w:r>
          <w:rPr>
            <w:rFonts w:hint="eastAsia" w:ascii="Times New Roman" w:hAnsi="Times New Roman"/>
            <w:bCs/>
            <w:sz w:val="21"/>
            <w:szCs w:val="21"/>
            <w:rPrChange w:id="1698" w:author="cmcc" w:date="2024-01-16T09:47:32Z">
              <w:rPr>
                <w:rFonts w:hint="eastAsia" w:ascii="Times New Roman" w:hAnsi="Times New Roman"/>
                <w:sz w:val="21"/>
                <w:szCs w:val="24"/>
              </w:rPr>
            </w:rPrChange>
          </w:rPr>
          <w:delText xml:space="preserve"> 低空主服务小区分布模型校验</w:delText>
        </w:r>
      </w:del>
    </w:p>
    <w:p>
      <w:pPr>
        <w:numPr>
          <w:ilvl w:val="0"/>
          <w:numId w:val="0"/>
        </w:numPr>
        <w:spacing w:line="312" w:lineRule="auto"/>
        <w:ind w:firstLine="420" w:firstLineChars="0"/>
        <w:rPr>
          <w:ins w:id="1700" w:author="cmcc" w:date="2024-01-10T12:01:27Z"/>
          <w:rFonts w:hint="eastAsia" w:eastAsia="宋体"/>
          <w:bCs/>
          <w:szCs w:val="21"/>
          <w:lang w:val="en-US" w:eastAsia="zh-CN"/>
          <w:rPrChange w:id="1701" w:author="cmcc" w:date="2024-01-16T09:47:32Z">
            <w:rPr>
              <w:ins w:id="1702" w:author="cmcc" w:date="2024-01-10T12:01:27Z"/>
              <w:rFonts w:hint="default" w:eastAsia="宋体"/>
              <w:lang w:val="en-US" w:eastAsia="zh-CN"/>
            </w:rPr>
          </w:rPrChange>
        </w:rPr>
        <w:pPrChange w:id="1699" w:author="cmcc" w:date="2024-01-16T09:47:32Z">
          <w:pPr>
            <w:ind w:firstLine="420"/>
          </w:pPr>
        </w:pPrChange>
      </w:pPr>
      <w:ins w:id="1703" w:author="cmcc" w:date="2024-01-16T09:43:09Z">
        <w:r>
          <w:rPr>
            <w:rFonts w:hint="eastAsia"/>
            <w:bCs/>
            <w:szCs w:val="21"/>
            <w:lang w:val="en-US" w:eastAsia="zh-CN"/>
            <w:rPrChange w:id="1704" w:author="cmcc" w:date="2024-01-16T09:47:32Z">
              <w:rPr>
                <w:rFonts w:hint="eastAsia"/>
                <w:lang w:val="en-US" w:eastAsia="zh-CN"/>
              </w:rPr>
            </w:rPrChange>
          </w:rPr>
          <w:t>（</w:t>
        </w:r>
      </w:ins>
      <w:ins w:id="1705" w:author="cmcc" w:date="2024-01-16T09:43:10Z">
        <w:r>
          <w:rPr>
            <w:rFonts w:hint="eastAsia"/>
            <w:bCs/>
            <w:szCs w:val="21"/>
            <w:lang w:val="en-US" w:eastAsia="zh-CN"/>
            <w:rPrChange w:id="1706" w:author="cmcc" w:date="2024-01-16T09:47:32Z">
              <w:rPr>
                <w:rFonts w:hint="eastAsia"/>
                <w:lang w:val="en-US" w:eastAsia="zh-CN"/>
              </w:rPr>
            </w:rPrChange>
          </w:rPr>
          <w:t>2</w:t>
        </w:r>
      </w:ins>
      <w:ins w:id="1707" w:author="cmcc" w:date="2024-01-16T09:43:09Z">
        <w:r>
          <w:rPr>
            <w:rFonts w:hint="eastAsia"/>
            <w:bCs/>
            <w:szCs w:val="21"/>
            <w:lang w:val="en-US" w:eastAsia="zh-CN"/>
            <w:rPrChange w:id="1708" w:author="cmcc" w:date="2024-01-16T09:47:32Z">
              <w:rPr>
                <w:rFonts w:hint="eastAsia"/>
                <w:lang w:val="en-US" w:eastAsia="zh-CN"/>
              </w:rPr>
            </w:rPrChange>
          </w:rPr>
          <w:t>）</w:t>
        </w:r>
      </w:ins>
      <w:ins w:id="1709" w:author="cmcc" w:date="2024-01-10T12:01:36Z">
        <w:commentRangeStart w:id="18"/>
        <w:commentRangeStart w:id="19"/>
        <w:r>
          <w:rPr>
            <w:rFonts w:hint="eastAsia"/>
            <w:bCs/>
            <w:szCs w:val="21"/>
            <w:lang w:val="en-US" w:eastAsia="zh-CN"/>
            <w:rPrChange w:id="1710" w:author="cmcc" w:date="2024-01-16T09:47:32Z">
              <w:rPr>
                <w:rFonts w:hint="eastAsia"/>
                <w:lang w:val="en-US" w:eastAsia="zh-CN"/>
              </w:rPr>
            </w:rPrChange>
          </w:rPr>
          <w:t>低空</w:t>
        </w:r>
      </w:ins>
      <w:ins w:id="1711" w:author="cmcc" w:date="2024-01-10T12:01:37Z">
        <w:r>
          <w:rPr>
            <w:rFonts w:hint="eastAsia"/>
            <w:bCs/>
            <w:szCs w:val="21"/>
            <w:lang w:val="en-US" w:eastAsia="zh-CN"/>
            <w:rPrChange w:id="1712" w:author="cmcc" w:date="2024-01-16T09:47:32Z">
              <w:rPr>
                <w:rFonts w:hint="eastAsia"/>
                <w:lang w:val="en-US" w:eastAsia="zh-CN"/>
              </w:rPr>
            </w:rPrChange>
          </w:rPr>
          <w:t>主服务</w:t>
        </w:r>
      </w:ins>
      <w:ins w:id="1713" w:author="cmcc" w:date="2024-01-10T12:01:38Z">
        <w:r>
          <w:rPr>
            <w:rFonts w:hint="eastAsia"/>
            <w:bCs/>
            <w:szCs w:val="21"/>
            <w:lang w:val="en-US" w:eastAsia="zh-CN"/>
            <w:rPrChange w:id="1714" w:author="cmcc" w:date="2024-01-16T09:47:32Z">
              <w:rPr>
                <w:rFonts w:hint="eastAsia"/>
                <w:lang w:val="en-US" w:eastAsia="zh-CN"/>
              </w:rPr>
            </w:rPrChange>
          </w:rPr>
          <w:t>及</w:t>
        </w:r>
      </w:ins>
      <w:ins w:id="1715" w:author="cmcc" w:date="2024-01-10T12:01:39Z">
        <w:r>
          <w:rPr>
            <w:rFonts w:hint="eastAsia"/>
            <w:bCs/>
            <w:szCs w:val="21"/>
            <w:lang w:val="en-US" w:eastAsia="zh-CN"/>
            <w:rPrChange w:id="1716" w:author="cmcc" w:date="2024-01-16T09:47:32Z">
              <w:rPr>
                <w:rFonts w:hint="eastAsia"/>
                <w:lang w:val="en-US" w:eastAsia="zh-CN"/>
              </w:rPr>
            </w:rPrChange>
          </w:rPr>
          <w:t>干扰小区</w:t>
        </w:r>
      </w:ins>
      <w:ins w:id="1717" w:author="cmcc" w:date="2024-01-10T12:01:40Z">
        <w:r>
          <w:rPr>
            <w:rFonts w:hint="eastAsia"/>
            <w:bCs/>
            <w:szCs w:val="21"/>
            <w:lang w:val="en-US" w:eastAsia="zh-CN"/>
            <w:rPrChange w:id="1718" w:author="cmcc" w:date="2024-01-16T09:47:32Z">
              <w:rPr>
                <w:rFonts w:hint="eastAsia"/>
                <w:lang w:val="en-US" w:eastAsia="zh-CN"/>
              </w:rPr>
            </w:rPrChange>
          </w:rPr>
          <w:t>分布</w:t>
        </w:r>
      </w:ins>
      <w:ins w:id="1719" w:author="cmcc" w:date="2024-01-10T12:01:41Z">
        <w:r>
          <w:rPr>
            <w:rFonts w:hint="eastAsia"/>
            <w:bCs/>
            <w:szCs w:val="21"/>
            <w:lang w:val="en-US" w:eastAsia="zh-CN"/>
            <w:rPrChange w:id="1720" w:author="cmcc" w:date="2024-01-16T09:47:32Z">
              <w:rPr>
                <w:rFonts w:hint="eastAsia"/>
                <w:lang w:val="en-US" w:eastAsia="zh-CN"/>
              </w:rPr>
            </w:rPrChange>
          </w:rPr>
          <w:t>预测</w:t>
        </w:r>
        <w:commentRangeEnd w:id="18"/>
      </w:ins>
      <w:r>
        <w:rPr>
          <w:rFonts w:hint="eastAsia"/>
          <w:bCs/>
          <w:szCs w:val="21"/>
          <w:rPrChange w:id="1721" w:author="cmcc" w:date="2024-01-16T09:47:32Z">
            <w:rPr/>
          </w:rPrChange>
        </w:rPr>
        <w:commentReference w:id="18"/>
      </w:r>
      <w:commentRangeEnd w:id="19"/>
      <w:r>
        <w:commentReference w:id="19"/>
      </w:r>
    </w:p>
    <w:p>
      <w:pPr>
        <w:ind w:firstLine="420"/>
        <w:rPr>
          <w:rFonts w:hint="default" w:eastAsia="宋体"/>
          <w:highlight w:val="yellow"/>
          <w:lang w:val="en-US" w:eastAsia="zh-CN"/>
          <w:rPrChange w:id="1722" w:author="cmcc" w:date="2024-01-18T16:14:12Z">
            <w:rPr>
              <w:rFonts w:hint="default" w:eastAsia="宋体"/>
              <w:lang w:val="en-US" w:eastAsia="zh-CN"/>
            </w:rPr>
          </w:rPrChange>
        </w:rPr>
      </w:pPr>
      <w:r>
        <w:rPr>
          <w:rFonts w:hint="eastAsia"/>
        </w:rPr>
        <w:t>对比低空主服务小区分布理论模型和系统仿真数据，如图16所示，不同高度的主服务小区PCI基本相同</w:t>
      </w:r>
      <w:ins w:id="1723" w:author="cmcc" w:date="2024-01-18T16:17:13Z">
        <w:r>
          <w:rPr>
            <w:rFonts w:hint="eastAsia"/>
            <w:lang w:eastAsia="zh-CN"/>
          </w:rPr>
          <w:t>，</w:t>
        </w:r>
        <w:commentRangeStart w:id="20"/>
        <w:r>
          <w:rPr>
            <w:rFonts w:hint="eastAsia"/>
            <w:lang w:eastAsia="zh-CN"/>
          </w:rPr>
          <w:t>主服务及干扰小区预测准确率</w:t>
        </w:r>
      </w:ins>
      <w:ins w:id="1724" w:author="cmcc" w:date="2024-01-18T16:17:13Z">
        <w:r>
          <w:rPr>
            <w:rFonts w:hint="eastAsia"/>
            <w:lang w:val="en-US" w:eastAsia="zh-CN"/>
          </w:rPr>
          <w:t>高</w:t>
        </w:r>
      </w:ins>
      <w:ins w:id="1725" w:author="cmcc" w:date="2024-01-18T16:17:13Z">
        <w:r>
          <w:rPr>
            <w:rFonts w:hint="eastAsia"/>
            <w:lang w:eastAsia="zh-CN"/>
          </w:rPr>
          <w:t>达</w:t>
        </w:r>
      </w:ins>
      <w:ins w:id="1726" w:author="cmcc" w:date="2024-01-18T16:17:13Z">
        <w:r>
          <w:rPr>
            <w:rFonts w:hint="eastAsia"/>
            <w:highlight w:val="yellow"/>
            <w:lang w:val="en-US" w:eastAsia="zh-CN"/>
          </w:rPr>
          <w:t>70</w:t>
        </w:r>
      </w:ins>
      <w:ins w:id="1727" w:author="cmcc" w:date="2024-01-18T16:17:13Z">
        <w:r>
          <w:rPr>
            <w:rFonts w:hint="eastAsia"/>
            <w:lang w:val="en-US" w:eastAsia="zh-CN"/>
          </w:rPr>
          <w:t>%</w:t>
        </w:r>
        <w:commentRangeEnd w:id="20"/>
      </w:ins>
      <w:ins w:id="1728" w:author="cmcc" w:date="2024-01-18T16:17:13Z">
        <w:r>
          <w:rPr/>
          <w:commentReference w:id="20"/>
        </w:r>
      </w:ins>
      <w:r>
        <w:rPr>
          <w:rFonts w:hint="eastAsia"/>
        </w:rPr>
        <w:t>。</w:t>
      </w:r>
      <w:ins w:id="1729" w:author="cmcc" w:date="2024-01-18T16:17:35Z">
        <w:r>
          <w:rPr>
            <w:rFonts w:hint="eastAsia"/>
            <w:lang w:val="en-US" w:eastAsia="zh-CN"/>
          </w:rPr>
          <w:t>小区</w:t>
        </w:r>
      </w:ins>
      <w:ins w:id="1730" w:author="cmcc" w:date="2024-01-18T16:17:38Z">
        <w:r>
          <w:rPr>
            <w:rFonts w:hint="eastAsia"/>
            <w:lang w:val="en-US" w:eastAsia="zh-CN"/>
          </w:rPr>
          <w:t>好</w:t>
        </w:r>
      </w:ins>
      <w:ins w:id="1731" w:author="cmcc" w:date="2024-01-18T16:17:41Z">
        <w:r>
          <w:rPr>
            <w:rFonts w:hint="eastAsia"/>
            <w:lang w:val="en-US" w:eastAsia="zh-CN"/>
          </w:rPr>
          <w:t>中点</w:t>
        </w:r>
      </w:ins>
      <w:ins w:id="1732" w:author="cmcc" w:date="2024-01-18T16:17:42Z">
        <w:r>
          <w:rPr>
            <w:rFonts w:hint="eastAsia"/>
            <w:lang w:val="en-US" w:eastAsia="zh-CN"/>
          </w:rPr>
          <w:t>位置</w:t>
        </w:r>
      </w:ins>
      <w:ins w:id="1733" w:author="cmcc" w:date="2024-01-18T16:17:43Z">
        <w:r>
          <w:rPr>
            <w:rFonts w:hint="eastAsia"/>
            <w:lang w:val="en-US" w:eastAsia="zh-CN"/>
          </w:rPr>
          <w:t>预测</w:t>
        </w:r>
      </w:ins>
      <w:ins w:id="1734" w:author="cmcc" w:date="2024-01-18T16:18:34Z">
        <w:r>
          <w:rPr>
            <w:rFonts w:hint="eastAsia"/>
            <w:lang w:val="en-US" w:eastAsia="zh-CN"/>
          </w:rPr>
          <w:t>率</w:t>
        </w:r>
      </w:ins>
      <w:ins w:id="1735" w:author="cmcc" w:date="2024-01-18T16:18:35Z">
        <w:r>
          <w:rPr>
            <w:rFonts w:hint="eastAsia"/>
            <w:lang w:val="en-US" w:eastAsia="zh-CN"/>
          </w:rPr>
          <w:t>10</w:t>
        </w:r>
      </w:ins>
      <w:ins w:id="1736" w:author="cmcc" w:date="2024-01-18T16:18:36Z">
        <w:r>
          <w:rPr>
            <w:rFonts w:hint="eastAsia"/>
            <w:lang w:val="en-US" w:eastAsia="zh-CN"/>
          </w:rPr>
          <w:t>0%</w:t>
        </w:r>
      </w:ins>
      <w:ins w:id="1737" w:author="cmcc" w:date="2024-01-18T16:17:46Z">
        <w:r>
          <w:rPr>
            <w:rFonts w:hint="eastAsia"/>
            <w:lang w:val="en-US" w:eastAsia="zh-CN"/>
          </w:rPr>
          <w:t>，</w:t>
        </w:r>
      </w:ins>
      <w:r>
        <w:rPr>
          <w:rFonts w:hint="eastAsia"/>
        </w:rPr>
        <w:t>边缘地区由于系统仿真平台干扰随机化等问题，存在差异，</w:t>
      </w:r>
      <w:ins w:id="1738" w:author="cmcc" w:date="2024-01-18T17:25:39Z">
        <w:r>
          <w:rPr>
            <w:rFonts w:hint="eastAsia"/>
            <w:lang w:val="en-US" w:eastAsia="zh-CN"/>
          </w:rPr>
          <w:t>降低</w:t>
        </w:r>
      </w:ins>
      <w:ins w:id="1739" w:author="cmcc" w:date="2024-01-18T17:25:41Z">
        <w:r>
          <w:rPr>
            <w:rFonts w:hint="eastAsia"/>
            <w:lang w:val="en-US" w:eastAsia="zh-CN"/>
          </w:rPr>
          <w:t>预测</w:t>
        </w:r>
      </w:ins>
      <w:ins w:id="1740" w:author="cmcc" w:date="2024-01-18T17:25:45Z">
        <w:r>
          <w:rPr>
            <w:rFonts w:hint="eastAsia"/>
            <w:lang w:val="en-US" w:eastAsia="zh-CN"/>
          </w:rPr>
          <w:t>准确率，</w:t>
        </w:r>
      </w:ins>
      <w:r>
        <w:rPr>
          <w:rFonts w:hint="eastAsia"/>
        </w:rPr>
        <w:t>后续</w:t>
      </w:r>
      <w:ins w:id="1741" w:author="cmcc" w:date="2024-01-18T17:26:02Z">
        <w:r>
          <w:rPr>
            <w:rFonts w:hint="eastAsia"/>
            <w:lang w:val="en-US" w:eastAsia="zh-CN"/>
          </w:rPr>
          <w:t>考虑</w:t>
        </w:r>
      </w:ins>
      <w:del w:id="1742" w:author="cmcc" w:date="2024-01-18T17:26:01Z">
        <w:r>
          <w:rPr>
            <w:rFonts w:hint="eastAsia"/>
          </w:rPr>
          <w:delText>可以</w:delText>
        </w:r>
      </w:del>
      <w:del w:id="1743" w:author="cmcc" w:date="2024-01-18T17:26:00Z">
        <w:r>
          <w:rPr>
            <w:rFonts w:hint="eastAsia"/>
          </w:rPr>
          <w:delText>根据</w:delText>
        </w:r>
      </w:del>
      <w:del w:id="1744" w:author="cmcc" w:date="2024-01-18T17:25:54Z">
        <w:r>
          <w:rPr>
            <w:rFonts w:hint="eastAsia"/>
          </w:rPr>
          <w:delText>实际</w:delText>
        </w:r>
      </w:del>
      <w:del w:id="1745" w:author="cmcc" w:date="2024-01-18T17:25:53Z">
        <w:r>
          <w:rPr>
            <w:rFonts w:hint="eastAsia"/>
          </w:rPr>
          <w:delText>环境</w:delText>
        </w:r>
      </w:del>
      <w:ins w:id="1746" w:author="cmcc" w:date="2024-01-18T16:18:58Z">
        <w:r>
          <w:rPr>
            <w:rFonts w:hint="eastAsia"/>
            <w:lang w:val="en-US" w:eastAsia="zh-CN"/>
          </w:rPr>
          <w:t>算法</w:t>
        </w:r>
      </w:ins>
      <w:ins w:id="1747" w:author="cmcc" w:date="2024-01-18T16:18:59Z">
        <w:r>
          <w:rPr>
            <w:rFonts w:hint="eastAsia"/>
            <w:lang w:val="en-US" w:eastAsia="zh-CN"/>
          </w:rPr>
          <w:t>增强</w:t>
        </w:r>
      </w:ins>
      <w:r>
        <w:rPr>
          <w:rFonts w:hint="eastAsia"/>
        </w:rPr>
        <w:t>进一步</w:t>
      </w:r>
      <w:ins w:id="1748" w:author="cmcc" w:date="2024-01-18T17:26:07Z">
        <w:r>
          <w:rPr>
            <w:rFonts w:hint="eastAsia"/>
            <w:lang w:val="en-US" w:eastAsia="zh-CN"/>
          </w:rPr>
          <w:t>提升</w:t>
        </w:r>
      </w:ins>
      <w:r>
        <w:rPr>
          <w:rFonts w:hint="eastAsia"/>
        </w:rPr>
        <w:t>校准</w:t>
      </w:r>
      <w:ins w:id="1749" w:author="cmcc" w:date="2024-01-18T17:26:09Z">
        <w:r>
          <w:rPr>
            <w:rFonts w:hint="eastAsia"/>
            <w:lang w:val="en-US" w:eastAsia="zh-CN"/>
          </w:rPr>
          <w:t>精度</w:t>
        </w:r>
      </w:ins>
      <w:r>
        <w:rPr>
          <w:rFonts w:hint="eastAsia"/>
        </w:rPr>
        <w:t>。</w:t>
      </w:r>
    </w:p>
    <w:p>
      <w:pPr>
        <w:ind w:firstLine="0" w:firstLineChars="0"/>
      </w:pPr>
      <w:r>
        <w:drawing>
          <wp:inline distT="0" distB="0" distL="114300" distR="114300">
            <wp:extent cx="2537460" cy="1903095"/>
            <wp:effectExtent l="0" t="0" r="5715" b="1905"/>
            <wp:docPr id="90" name="图片 90" descr="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m"/>
                    <pic:cNvPicPr>
                      <a:picLocks noChangeAspect="1"/>
                    </pic:cNvPicPr>
                  </pic:nvPicPr>
                  <pic:blipFill>
                    <a:blip r:embed="rId39"/>
                    <a:stretch>
                      <a:fillRect/>
                    </a:stretch>
                  </pic:blipFill>
                  <pic:spPr>
                    <a:xfrm>
                      <a:off x="0" y="0"/>
                      <a:ext cx="2537460" cy="1903095"/>
                    </a:xfrm>
                    <a:prstGeom prst="rect">
                      <a:avLst/>
                    </a:prstGeom>
                  </pic:spPr>
                </pic:pic>
              </a:graphicData>
            </a:graphic>
          </wp:inline>
        </w:drawing>
      </w:r>
      <w:r>
        <w:drawing>
          <wp:inline distT="0" distB="0" distL="114300" distR="114300">
            <wp:extent cx="2514600" cy="1887220"/>
            <wp:effectExtent l="0" t="0" r="0" b="8255"/>
            <wp:docPr id="91" name="图片 91" descr="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0m"/>
                    <pic:cNvPicPr>
                      <a:picLocks noChangeAspect="1"/>
                    </pic:cNvPicPr>
                  </pic:nvPicPr>
                  <pic:blipFill>
                    <a:blip r:embed="rId40"/>
                    <a:stretch>
                      <a:fillRect/>
                    </a:stretch>
                  </pic:blipFill>
                  <pic:spPr>
                    <a:xfrm>
                      <a:off x="0" y="0"/>
                      <a:ext cx="2514600" cy="1887220"/>
                    </a:xfrm>
                    <a:prstGeom prst="rect">
                      <a:avLst/>
                    </a:prstGeom>
                  </pic:spPr>
                </pic:pic>
              </a:graphicData>
            </a:graphic>
          </wp:inline>
        </w:drawing>
      </w:r>
      <w:r>
        <w:rPr>
          <w:rFonts w:hint="eastAsia"/>
        </w:rPr>
        <w:drawing>
          <wp:inline distT="0" distB="0" distL="114300" distR="114300">
            <wp:extent cx="2517140" cy="1889125"/>
            <wp:effectExtent l="0" t="0" r="6985" b="6350"/>
            <wp:docPr id="92" name="图片 92" descr="4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400m"/>
                    <pic:cNvPicPr>
                      <a:picLocks noChangeAspect="1"/>
                    </pic:cNvPicPr>
                  </pic:nvPicPr>
                  <pic:blipFill>
                    <a:blip r:embed="rId41"/>
                    <a:stretch>
                      <a:fillRect/>
                    </a:stretch>
                  </pic:blipFill>
                  <pic:spPr>
                    <a:xfrm>
                      <a:off x="0" y="0"/>
                      <a:ext cx="2517140" cy="1889125"/>
                    </a:xfrm>
                    <a:prstGeom prst="rect">
                      <a:avLst/>
                    </a:prstGeom>
                  </pic:spPr>
                </pic:pic>
              </a:graphicData>
            </a:graphic>
          </wp:inline>
        </w:drawing>
      </w:r>
      <w:r>
        <w:rPr>
          <w:rFonts w:hint="eastAsia"/>
        </w:rPr>
        <w:drawing>
          <wp:inline distT="0" distB="0" distL="114300" distR="114300">
            <wp:extent cx="2525395" cy="1894840"/>
            <wp:effectExtent l="0" t="0" r="8255" b="635"/>
            <wp:docPr id="93" name="图片 93" descr="6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600m"/>
                    <pic:cNvPicPr>
                      <a:picLocks noChangeAspect="1"/>
                    </pic:cNvPicPr>
                  </pic:nvPicPr>
                  <pic:blipFill>
                    <a:blip r:embed="rId42"/>
                    <a:stretch>
                      <a:fillRect/>
                    </a:stretch>
                  </pic:blipFill>
                  <pic:spPr>
                    <a:xfrm>
                      <a:off x="0" y="0"/>
                      <a:ext cx="2525395" cy="1894840"/>
                    </a:xfrm>
                    <a:prstGeom prst="rect">
                      <a:avLst/>
                    </a:prstGeom>
                  </pic:spPr>
                </pic:pic>
              </a:graphicData>
            </a:graphic>
          </wp:inline>
        </w:drawing>
      </w:r>
    </w:p>
    <w:p>
      <w:pPr>
        <w:ind w:firstLine="360"/>
        <w:jc w:val="center"/>
        <w:rPr>
          <w:sz w:val="18"/>
          <w:szCs w:val="18"/>
        </w:rPr>
      </w:pPr>
      <w:r>
        <w:rPr>
          <w:rFonts w:hint="eastAsia"/>
          <w:sz w:val="18"/>
          <w:szCs w:val="18"/>
        </w:rPr>
        <w:t>图16 相同位置的服务小区模型预测与系统仿真对比</w:t>
      </w:r>
    </w:p>
    <w:p>
      <w:pPr>
        <w:pStyle w:val="2"/>
        <w:numPr>
          <w:ilvl w:val="1"/>
          <w:numId w:val="4"/>
        </w:numPr>
        <w:spacing w:line="312" w:lineRule="auto"/>
        <w:rPr>
          <w:sz w:val="21"/>
          <w:szCs w:val="36"/>
        </w:rPr>
      </w:pPr>
      <w:del w:id="1750" w:author="cmcc" w:date="2024-01-10T12:01:56Z">
        <w:r>
          <w:rPr>
            <w:rFonts w:hint="eastAsia" w:ascii="Times New Roman" w:hAnsi="Times New Roman"/>
            <w:sz w:val="21"/>
            <w:szCs w:val="24"/>
          </w:rPr>
          <w:delText xml:space="preserve"> </w:delText>
        </w:r>
      </w:del>
      <w:del w:id="1751" w:author="cmcc" w:date="2024-01-10T11:53:30Z">
        <w:r>
          <w:rPr>
            <w:rFonts w:hint="eastAsia"/>
            <w:kern w:val="2"/>
            <w:sz w:val="21"/>
            <w:szCs w:val="24"/>
            <w:lang w:val="en-US" w:eastAsia="zh-CN"/>
          </w:rPr>
          <w:delText>低空干扰</w:delText>
        </w:r>
      </w:del>
      <w:r>
        <w:rPr>
          <w:rFonts w:hint="eastAsia"/>
          <w:kern w:val="2"/>
          <w:sz w:val="21"/>
          <w:szCs w:val="24"/>
          <w:lang w:val="en-US" w:eastAsia="zh-CN"/>
        </w:rPr>
        <w:t>模型校准</w:t>
      </w:r>
    </w:p>
    <w:p>
      <w:pPr>
        <w:ind w:firstLine="420"/>
      </w:pPr>
      <w:r>
        <w:rPr>
          <w:rFonts w:hint="eastAsia"/>
        </w:rPr>
        <w:t>低空立体组网场景的用户不同位置的干扰模型，如公式16所示：</w:t>
      </w:r>
    </w:p>
    <w:p>
      <w:pPr>
        <w:ind w:firstLine="420"/>
        <w:rPr>
          <w:kern w:val="24"/>
          <w:szCs w:val="21"/>
        </w:rPr>
      </w:pPr>
      <m:oMathPara>
        <m:oMath>
          <m:r>
            <m:rPr>
              <m:sty m:val="p"/>
            </m:rPr>
            <w:rPr>
              <w:rFonts w:ascii="Cambria Math" w:hAnsi="Cambria Math" w:eastAsiaTheme="minorEastAsia"/>
              <w:color w:val="000000" w:themeColor="text1"/>
              <w:kern w:val="24"/>
              <w:szCs w:val="21"/>
              <w14:textFill>
                <w14:solidFill>
                  <w14:schemeClr w14:val="tx1"/>
                </w14:solidFill>
              </w14:textFill>
            </w:rPr>
            <m:t>I</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Const∗</m:t>
          </m:r>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r>
                <m:rPr/>
                <w:rPr>
                  <w:rFonts w:hint="eastAsia" w:ascii="Cambria Math" w:hAnsi="Cambria Math"/>
                  <w:color w:val="000000" w:themeColor="text1"/>
                  <w:kern w:val="24"/>
                  <w:szCs w:val="21"/>
                  <w14:textFill>
                    <w14:solidFill>
                      <w14:schemeClr w14:val="tx1"/>
                    </w14:solidFill>
                  </w14:textFill>
                </w:rPr>
                <m:t>2.2</m:t>
              </m:r>
              <m:r>
                <m:rPr/>
                <w:rPr>
                  <w:rFonts w:ascii="Cambria Math" w:hAnsi="Cambria Math"/>
                  <w:color w:val="000000" w:themeColor="text1"/>
                  <w:kern w:val="24"/>
                  <w:szCs w:val="21"/>
                  <w14:textFill>
                    <w14:solidFill>
                      <w14:schemeClr w14:val="tx1"/>
                    </w14:solidFill>
                  </w14:textFill>
                </w:rPr>
                <m:t>(</m:t>
              </m:r>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f>
                <m:fPr>
                  <m:ctrlPr>
                    <w:rPr>
                      <w:rFonts w:hint="eastAsia" w:ascii="Cambria Math" w:hAnsi="Cambria Math"/>
                      <w:i/>
                      <w:color w:val="000000" w:themeColor="text1"/>
                      <w:kern w:val="24"/>
                      <w:szCs w:val="21"/>
                      <w14:textFill>
                        <w14:solidFill>
                          <w14:schemeClr w14:val="tx1"/>
                        </w14:solidFill>
                      </w14:textFill>
                    </w:rPr>
                  </m:ctrlPr>
                </m:fPr>
                <m:num>
                  <m:r>
                    <m:rPr/>
                    <w:rPr>
                      <w:rFonts w:ascii="Cambria Math" w:hAnsi="Cambria Math"/>
                      <w:color w:val="000000" w:themeColor="text1"/>
                      <w:kern w:val="24"/>
                      <w:szCs w:val="21"/>
                      <w14:textFill>
                        <w14:solidFill>
                          <w14:schemeClr w14:val="tx1"/>
                        </w14:solidFill>
                      </w14:textFill>
                    </w:rPr>
                    <m:t>d</m:t>
                  </m:r>
                  <m:ctrlPr>
                    <w:rPr>
                      <w:rFonts w:hint="eastAsia" w:ascii="Cambria Math" w:hAnsi="Cambria Math"/>
                      <w:i/>
                      <w:color w:val="000000" w:themeColor="text1"/>
                      <w:kern w:val="24"/>
                      <w:szCs w:val="21"/>
                      <w14:textFill>
                        <w14:solidFill>
                          <w14:schemeClr w14:val="tx1"/>
                        </w14:solidFill>
                      </w14:textFill>
                    </w:rPr>
                  </m:ctrlPr>
                </m:num>
                <m:den>
                  <m:func>
                    <m:funcPr>
                      <m:ctrlPr>
                        <w:rPr>
                          <w:rFonts w:hint="eastAsia" w:ascii="Cambria Math" w:hAnsi="Cambria Math"/>
                          <w:color w:val="000000" w:themeColor="text1"/>
                          <w:kern w:val="24"/>
                          <w:szCs w:val="21"/>
                          <w14:textFill>
                            <w14:solidFill>
                              <w14:schemeClr w14:val="tx1"/>
                            </w14:solidFill>
                          </w14:textFill>
                        </w:rPr>
                      </m:ctrlPr>
                    </m:funcPr>
                    <m:fName>
                      <m:r>
                        <m:rPr>
                          <m:sty m:val="p"/>
                        </m:rPr>
                        <w:rPr>
                          <w:rFonts w:ascii="Cambria Math" w:hAnsi="Cambria Math"/>
                          <w:color w:val="000000" w:themeColor="text1"/>
                          <w:kern w:val="24"/>
                          <w:szCs w:val="21"/>
                          <w14:textFill>
                            <w14:solidFill>
                              <w14:schemeClr w14:val="tx1"/>
                            </w14:solidFill>
                          </w14:textFill>
                        </w:rPr>
                        <m:t>cos</m:t>
                      </m:r>
                      <m:ctrlPr>
                        <w:rPr>
                          <w:rFonts w:hint="eastAsia" w:ascii="Cambria Math" w:hAnsi="Cambria Math"/>
                          <w:i/>
                          <w:color w:val="000000" w:themeColor="text1"/>
                          <w:kern w:val="24"/>
                          <w:szCs w:val="21"/>
                          <w14:textFill>
                            <w14:solidFill>
                              <w14:schemeClr w14:val="tx1"/>
                            </w14:solidFill>
                          </w14:textFill>
                        </w:rPr>
                      </m:ctrlPr>
                    </m:fName>
                    <m:e>
                      <m:r>
                        <m:rPr/>
                        <w:rPr>
                          <w:rFonts w:ascii="Cambria Math" w:hAnsi="Cambria Math"/>
                          <w:color w:val="000000" w:themeColor="text1"/>
                          <w:kern w:val="24"/>
                          <w:szCs w:val="21"/>
                          <w14:textFill>
                            <w14:solidFill>
                              <w14:schemeClr w14:val="tx1"/>
                            </w14:solidFill>
                          </w14:textFill>
                        </w:rPr>
                        <m:t>α</m:t>
                      </m:r>
                      <m:ctrlPr>
                        <w:rPr>
                          <w:rFonts w:hint="eastAsia" w:ascii="Cambria Math" w:hAnsi="Cambria Math"/>
                          <w:i/>
                          <w:color w:val="000000" w:themeColor="text1"/>
                          <w:kern w:val="24"/>
                          <w:szCs w:val="21"/>
                          <w14:textFill>
                            <w14:solidFill>
                              <w14:schemeClr w14:val="tx1"/>
                            </w14:solidFill>
                          </w14:textFill>
                        </w:rPr>
                      </m:ctrlPr>
                    </m:e>
                  </m:func>
                  <m:ctrlPr>
                    <w:rPr>
                      <w:rFonts w:hint="eastAsia" w:ascii="Cambria Math" w:hAnsi="Cambria Math"/>
                      <w:i/>
                      <w:color w:val="000000" w:themeColor="text1"/>
                      <w:kern w:val="24"/>
                      <w:szCs w:val="21"/>
                      <w14:textFill>
                        <w14:solidFill>
                          <w14:schemeClr w14:val="tx1"/>
                        </w14:solidFill>
                      </w14:textFill>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sup>
          </m:sSup>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d>
                    <m:dPr>
                      <m:begChr m:val="|"/>
                      <m:endChr m:val="|"/>
                      <m:ctrlPr>
                        <w:rPr>
                          <w:rFonts w:ascii="Cambria Math" w:hAnsi="Cambria Math"/>
                          <w:i/>
                          <w:color w:val="000000" w:themeColor="text1"/>
                          <w:kern w:val="24"/>
                          <w:szCs w:val="21"/>
                          <w14:textFill>
                            <w14:solidFill>
                              <w14:schemeClr w14:val="tx1"/>
                            </w14:solidFill>
                          </w14:textFill>
                        </w:rPr>
                      </m:ctrlPr>
                    </m:d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rPr>
                          </m:ctrlPr>
                        </m:fPr>
                        <m:num>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e>
                  </m:d>
                  <m:r>
                    <m:rPr/>
                    <w:rPr>
                      <w:rFonts w:ascii="Cambria Math" w:hAnsi="Cambria Math"/>
                      <w:color w:val="000000" w:themeColor="text1"/>
                      <w:kern w:val="24"/>
                      <w:szCs w:val="21"/>
                      <w14:textFill>
                        <w14:solidFill>
                          <w14:schemeClr w14:val="tx1"/>
                        </w14:solidFill>
                      </w14:textFill>
                    </w:rPr>
                    <m:t>^(−2.2))</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oMath>
      </m:oMathPara>
    </w:p>
    <w:p>
      <w:pPr>
        <w:ind w:firstLine="420"/>
        <w:rPr>
          <w:rFonts w:hAnsi="Cambria Math" w:eastAsiaTheme="minorEastAsia"/>
          <w:color w:val="000000" w:themeColor="text1"/>
          <w:kern w:val="24"/>
          <w:szCs w:val="21"/>
          <w14:textFill>
            <w14:solidFill>
              <w14:schemeClr w14:val="tx1"/>
            </w14:solidFill>
          </w14:textFill>
        </w:rPr>
      </w:pPr>
      <w:r>
        <w:rPr>
          <w:rFonts w:hint="eastAsia" w:hAnsi="Cambria Math" w:eastAsiaTheme="minorEastAsia"/>
          <w:color w:val="000000" w:themeColor="text1"/>
          <w:kern w:val="24"/>
          <w:szCs w:val="21"/>
          <w14:textFill>
            <w14:solidFill>
              <w14:schemeClr w14:val="tx1"/>
            </w14:solidFill>
          </w14:textFill>
        </w:rPr>
        <w:t>当底噪远小于干扰时，</w:t>
      </w:r>
      <m:oMath>
        <m:r>
          <m:rPr>
            <m:sty m:val="p"/>
          </m:rPr>
          <w:rPr>
            <w:rFonts w:ascii="Cambria Math" w:hAnsi="Cambria Math" w:eastAsiaTheme="minorEastAsia"/>
            <w:color w:val="000000" w:themeColor="text1"/>
            <w:kern w:val="24"/>
            <w:szCs w:val="21"/>
            <w14:textFill>
              <w14:solidFill>
                <w14:schemeClr w14:val="tx1"/>
              </w14:solidFill>
            </w14:textFill>
          </w:rPr>
          <m:t>SINR</m:t>
        </m:r>
        <m:r>
          <m:rPr>
            <m:sty m:val="p"/>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eastAsiaTheme="minorEastAsia"/>
                <w:color w:val="000000" w:themeColor="text1"/>
                <w:kern w:val="24"/>
                <w:szCs w:val="21"/>
                <w14:textFill>
                  <w14:solidFill>
                    <w14:schemeClr w14:val="tx1"/>
                  </w14:solidFill>
                </w14:textFill>
              </w:rPr>
            </m:ctrlPr>
          </m:fPr>
          <m:num>
            <m:r>
              <m:rPr>
                <m:sty m:val="p"/>
              </m:rPr>
              <w:rPr>
                <w:rFonts w:ascii="Cambria Math" w:hAnsi="Cambria Math"/>
                <w:color w:val="000000" w:themeColor="text1"/>
                <w:kern w:val="24"/>
                <w:szCs w:val="21"/>
                <w14:textFill>
                  <w14:solidFill>
                    <w14:schemeClr w14:val="tx1"/>
                  </w14:solidFill>
                </w14:textFill>
              </w:rPr>
              <m:t>ρ</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m:rPr>
                        <m:sty m:val="p"/>
                      </m:rPr>
                      <w:rPr>
                        <w:rFonts w:ascii="Cambria Math" w:hAnsi="Cambria Math"/>
                      </w:rPr>
                      <m:t>h</m:t>
                    </m:r>
                    <m:ctrlPr>
                      <w:rPr>
                        <w:rFonts w:ascii="Cambria Math" w:hAnsi="Cambria Math"/>
                      </w:rPr>
                    </m:ctrlPr>
                  </m:num>
                  <m:den>
                    <m:r>
                      <m:rPr>
                        <m:sty m:val="p"/>
                      </m:rPr>
                      <w:rPr>
                        <w:rFonts w:ascii="Cambria Math" w:hAnsi="Cambria Math"/>
                      </w:rPr>
                      <m:t>200</m:t>
                    </m:r>
                    <m:ctrlPr>
                      <w:rPr>
                        <w:rFonts w:ascii="Cambria Math" w:hAnsi="Cambria Math"/>
                      </w:rPr>
                    </m:ctrlPr>
                  </m:den>
                </m:f>
                <m:r>
                  <m:rPr>
                    <m:sty m:val="p"/>
                  </m:rPr>
                  <w:rPr>
                    <w:rFonts w:ascii="Cambria Math" w:hAnsi="Cambria Math"/>
                  </w:rPr>
                  <m:t>+1)</m:t>
                </m:r>
                <m:ctrlPr>
                  <w:rPr>
                    <w:rFonts w:ascii="Cambria Math" w:hAnsi="Cambria Math"/>
                  </w:rPr>
                </m:ctrlPr>
              </m:e>
              <m:sup>
                <m:r>
                  <m:rPr>
                    <m:sty m:val="p"/>
                  </m:rPr>
                  <w:rPr>
                    <w:rFonts w:ascii="Cambria Math" w:hAnsi="Cambria Math"/>
                  </w:rPr>
                  <m:t>−1</m:t>
                </m:r>
                <m:ctrlPr>
                  <w:rPr>
                    <w:rFonts w:ascii="Cambria Math" w:hAnsi="Cambria Math"/>
                  </w:rPr>
                </m:ctrlPr>
              </m:sup>
            </m:sSup>
            <m:ctrlPr>
              <w:rPr>
                <w:rFonts w:hint="eastAsia" w:ascii="Cambria Math" w:hAnsi="Cambria Math" w:eastAsiaTheme="minorEastAsia"/>
                <w:color w:val="000000" w:themeColor="text1"/>
                <w:kern w:val="24"/>
                <w:szCs w:val="21"/>
                <w14:textFill>
                  <w14:solidFill>
                    <w14:schemeClr w14:val="tx1"/>
                  </w14:solidFill>
                </w14:textFill>
              </w:rPr>
            </m:ctrlPr>
          </m:num>
          <m:den>
            <m:nary>
              <m:naryPr>
                <m:chr m:val="∑"/>
                <m:ctrlPr>
                  <w:rPr>
                    <w:rFonts w:ascii="Cambria Math" w:hAnsi="Cambria Math"/>
                    <w:i/>
                    <w:kern w:val="24"/>
                    <w:szCs w:val="21"/>
                  </w:rPr>
                </m:ctrlPr>
              </m:naryPr>
              <m:sub>
                <m:r>
                  <m:rPr/>
                  <w:rPr>
                    <w:rFonts w:ascii="Cambria Math" w:hAnsiTheme="minorBidi" w:eastAsiaTheme="minorEastAsia"/>
                    <w:color w:val="000000" w:themeColor="text1"/>
                    <w:kern w:val="24"/>
                    <w:szCs w:val="21"/>
                    <w14:textFill>
                      <w14:solidFill>
                        <w14:schemeClr w14:val="tx1"/>
                      </w14:solidFill>
                    </w14:textFill>
                  </w:rPr>
                  <m:t>i=1</m:t>
                </m:r>
                <m:ctrlPr>
                  <w:rPr>
                    <w:rFonts w:ascii="Cambria Math" w:hAnsi="Cambria Math"/>
                    <w:i/>
                    <w:kern w:val="24"/>
                    <w:szCs w:val="21"/>
                  </w:rPr>
                </m:ctrlPr>
              </m:sub>
              <m:sup>
                <m:r>
                  <m:rPr/>
                  <w:rPr>
                    <w:rFonts w:ascii="Cambria Math" w:hAnsiTheme="minorBidi" w:eastAsiaTheme="minorEastAsia"/>
                    <w:color w:val="000000" w:themeColor="text1"/>
                    <w:kern w:val="24"/>
                    <w:szCs w:val="21"/>
                    <w14:textFill>
                      <w14:solidFill>
                        <w14:schemeClr w14:val="tx1"/>
                      </w14:solidFill>
                    </w14:textFill>
                  </w:rPr>
                  <m:t>N</m:t>
                </m:r>
                <m:ctrlPr>
                  <w:rPr>
                    <w:rFonts w:ascii="Cambria Math" w:hAnsi="Cambria Math"/>
                    <w:i/>
                    <w:kern w:val="24"/>
                    <w:szCs w:val="21"/>
                  </w:rPr>
                </m:ctrlPr>
              </m:sup>
              <m:e>
                <m:sSup>
                  <m:sSupPr>
                    <m:ctrlPr>
                      <w:rPr>
                        <w:rFonts w:ascii="Cambria Math" w:hAnsi="Cambria Math"/>
                        <w:i/>
                        <w:color w:val="000000" w:themeColor="text1"/>
                        <w:kern w:val="24"/>
                        <w:szCs w:val="21"/>
                        <w14:textFill>
                          <w14:solidFill>
                            <w14:schemeClr w14:val="tx1"/>
                          </w14:solidFill>
                        </w14:textFill>
                      </w:rPr>
                    </m:ctrlPr>
                  </m:sSupPr>
                  <m:e>
                    <m:r>
                      <m:rPr/>
                      <w:rPr>
                        <w:rFonts w:hint="eastAsia" w:ascii="Cambria Math" w:hAnsi="Cambria Math"/>
                        <w:color w:val="000000" w:themeColor="text1"/>
                        <w:kern w:val="24"/>
                        <w:szCs w:val="21"/>
                        <w14:textFill>
                          <w14:solidFill>
                            <w14:schemeClr w14:val="tx1"/>
                          </w14:solidFill>
                        </w14:textFill>
                      </w:rPr>
                      <m:t>10</m:t>
                    </m:r>
                    <m:ctrlPr>
                      <w:rPr>
                        <w:rFonts w:ascii="Cambria Math" w:hAnsi="Cambria Math"/>
                        <w:i/>
                        <w:color w:val="000000" w:themeColor="text1"/>
                        <w:kern w:val="24"/>
                        <w:szCs w:val="21"/>
                        <w14:textFill>
                          <w14:solidFill>
                            <w14:schemeClr w14:val="tx1"/>
                          </w14:solidFill>
                        </w14:textFill>
                      </w:rPr>
                    </m:ctrlPr>
                  </m:e>
                  <m:sup>
                    <m:r>
                      <m:rPr/>
                      <w:rPr>
                        <w:rFonts w:ascii="Cambria Math" w:hAnsi="Cambria Math"/>
                        <w:color w:val="000000" w:themeColor="text1"/>
                        <w:kern w:val="24"/>
                        <w:szCs w:val="21"/>
                        <w14:textFill>
                          <w14:solidFill>
                            <w14:schemeClr w14:val="tx1"/>
                          </w14:solidFill>
                        </w14:textFill>
                      </w:rPr>
                      <m:t>(</m:t>
                    </m:r>
                    <m:d>
                      <m:dPr>
                        <m:begChr m:val="|"/>
                        <m:endChr m:val="|"/>
                        <m:ctrlPr>
                          <w:rPr>
                            <w:rFonts w:ascii="Cambria Math" w:hAnsi="Cambria Math"/>
                            <w:i/>
                            <w:color w:val="000000" w:themeColor="text1"/>
                            <w:kern w:val="24"/>
                            <w:szCs w:val="21"/>
                            <w14:textFill>
                              <w14:solidFill>
                                <w14:schemeClr w14:val="tx1"/>
                              </w14:solidFill>
                            </w14:textFill>
                          </w:rPr>
                        </m:ctrlPr>
                      </m:dPr>
                      <m:e>
                        <m:sSub>
                          <m:sSubPr>
                            <m:ctrlPr>
                              <w:rPr>
                                <w:rFonts w:hint="eastAsia" w:ascii="Cambria Math" w:hAnsi="Cambria Math"/>
                                <w:i/>
                                <w:color w:val="000000" w:themeColor="text1"/>
                                <w:kern w:val="24"/>
                                <w:szCs w:val="21"/>
                                <w14:textFill>
                                  <w14:solidFill>
                                    <w14:schemeClr w14:val="tx1"/>
                                  </w14:solidFill>
                                </w14:textFill>
                              </w:rPr>
                            </m:ctrlPr>
                          </m:sSubPr>
                          <m:e>
                            <m:r>
                              <m:rPr/>
                              <w:rPr>
                                <w:rFonts w:ascii="Cambria Math" w:hAnsi="Cambria Math"/>
                                <w:color w:val="000000" w:themeColor="text1"/>
                                <w:kern w:val="24"/>
                                <w:szCs w:val="21"/>
                                <w14:textFill>
                                  <w14:solidFill>
                                    <w14:schemeClr w14:val="tx1"/>
                                  </w14:solidFill>
                                </w14:textFill>
                              </w:rPr>
                              <m:t>log</m:t>
                            </m:r>
                            <m:ctrlPr>
                              <w:rPr>
                                <w:rFonts w:hint="eastAsia" w:ascii="Cambria Math" w:hAnsi="Cambria Math"/>
                                <w:i/>
                                <w:color w:val="000000" w:themeColor="text1"/>
                                <w:kern w:val="24"/>
                                <w:szCs w:val="21"/>
                                <w14:textFill>
                                  <w14:solidFill>
                                    <w14:schemeClr w14:val="tx1"/>
                                  </w14:solidFill>
                                </w14:textFill>
                              </w:rPr>
                            </m:ctrlPr>
                          </m:e>
                          <m:sub>
                            <m:r>
                              <m:rPr/>
                              <w:rPr>
                                <w:rFonts w:hint="eastAsia" w:ascii="Cambria Math" w:hAnsi="Cambria Math"/>
                                <w:color w:val="000000" w:themeColor="text1"/>
                                <w:kern w:val="24"/>
                                <w:szCs w:val="21"/>
                                <w14:textFill>
                                  <w14:solidFill>
                                    <w14:schemeClr w14:val="tx1"/>
                                  </w14:solidFill>
                                </w14:textFill>
                              </w:rPr>
                              <m:t>10</m:t>
                            </m:r>
                            <m:ctrlPr>
                              <w:rPr>
                                <w:rFonts w:hint="eastAsia" w:ascii="Cambria Math" w:hAnsi="Cambria Math"/>
                                <w:i/>
                                <w:color w:val="000000" w:themeColor="text1"/>
                                <w:kern w:val="24"/>
                                <w:szCs w:val="21"/>
                                <w14:textFill>
                                  <w14:solidFill>
                                    <w14:schemeClr w14:val="tx1"/>
                                  </w14:solidFill>
                                </w14:textFill>
                              </w:rPr>
                            </m:ctrlPr>
                          </m:sub>
                        </m:sSub>
                        <m:r>
                          <m:rPr/>
                          <w:rPr>
                            <w:rFonts w:ascii="Cambria Math" w:hAnsi="Cambria Math"/>
                            <w:color w:val="000000" w:themeColor="text1"/>
                            <w:kern w:val="24"/>
                            <w:szCs w:val="21"/>
                            <w14:textFill>
                              <w14:solidFill>
                                <w14:schemeClr w14:val="tx1"/>
                              </w14:solidFill>
                            </w14:textFill>
                          </w:rPr>
                          <m:t>(</m:t>
                        </m:r>
                        <m:f>
                          <m:fPr>
                            <m:ctrlPr>
                              <w:rPr>
                                <w:rFonts w:hint="eastAsia" w:ascii="Cambria Math" w:hAnsi="Cambria Math"/>
                                <w:i/>
                              </w:rPr>
                            </m:ctrlPr>
                          </m:fPr>
                          <m:num>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ctrlPr>
                              <w:rPr>
                                <w:rFonts w:hint="eastAsia" w:ascii="Cambria Math" w:hAnsi="Cambria Math"/>
                                <w:i/>
                              </w:rPr>
                            </m:ctrlPr>
                          </m:num>
                          <m:den>
                            <m:r>
                              <m:rPr/>
                              <w:rPr>
                                <w:rFonts w:ascii="Cambria Math" w:hAnsi="Cambria Math"/>
                              </w:rPr>
                              <m:t>(</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m:t>
                            </m:r>
                            <m:r>
                              <m:rPr/>
                              <w:rPr>
                                <w:rFonts w:hint="eastAsia" w:ascii="Cambria Math" w:hAnsi="Cambria Math"/>
                              </w:rPr>
                              <m:t>1</m:t>
                            </m:r>
                            <m:r>
                              <m:rPr/>
                              <w:rPr>
                                <w:rFonts w:ascii="Cambria Math" w:hAnsi="Cambria Math"/>
                              </w:rPr>
                              <m:t>)!∗(2</m:t>
                            </m:r>
                            <m:sSub>
                              <m:sSubPr>
                                <m:ctrlPr>
                                  <w:rPr>
                                    <w:rFonts w:hint="eastAsia" w:ascii="Cambria Math" w:hAnsi="Cambria Math"/>
                                    <w:i/>
                                  </w:rPr>
                                </m:ctrlPr>
                              </m:sSubPr>
                              <m:e>
                                <m:r>
                                  <m:rPr/>
                                  <w:rPr>
                                    <w:rFonts w:ascii="Cambria Math" w:hAnsi="Cambria Math"/>
                                  </w:rPr>
                                  <m:t>n</m:t>
                                </m:r>
                                <m:ctrlPr>
                                  <w:rPr>
                                    <w:rFonts w:hint="eastAsia" w:ascii="Cambria Math" w:hAnsi="Cambria Math"/>
                                    <w:i/>
                                  </w:rPr>
                                </m:ctrlPr>
                              </m:e>
                              <m:sub>
                                <m:r>
                                  <m:rPr/>
                                  <w:rPr>
                                    <w:rFonts w:ascii="Cambria Math" w:hAnsi="Cambria Math"/>
                                  </w:rPr>
                                  <m:t>i</m:t>
                                </m:r>
                                <m:ctrlPr>
                                  <w:rPr>
                                    <w:rFonts w:hint="eastAsia" w:ascii="Cambria Math" w:hAnsi="Cambria Math"/>
                                    <w:i/>
                                  </w:rPr>
                                </m:ctrlPr>
                              </m:sub>
                            </m:sSub>
                            <m:r>
                              <m:rPr/>
                              <w:rPr>
                                <w:rFonts w:ascii="Cambria Math" w:hAnsi="Cambria Math"/>
                              </w:rPr>
                              <m:t>−1)!</m:t>
                            </m:r>
                            <m:ctrlPr>
                              <w:rPr>
                                <w:rFonts w:hint="eastAsia" w:ascii="Cambria Math" w:hAnsi="Cambria Math"/>
                                <w:i/>
                              </w:rPr>
                            </m:ctrlPr>
                          </m:den>
                        </m:f>
                        <m:r>
                          <m:rPr/>
                          <w:rPr>
                            <w:rFonts w:ascii="Cambria Math" w:hAnsi="Cambria Math"/>
                            <w:color w:val="000000" w:themeColor="text1"/>
                            <w:kern w:val="24"/>
                            <w:szCs w:val="21"/>
                            <w14:textFill>
                              <w14:solidFill>
                                <w14:schemeClr w14:val="tx1"/>
                              </w14:solidFill>
                            </w14:textFill>
                          </w:rPr>
                          <m:t>)</m:t>
                        </m:r>
                        <m:ctrlPr>
                          <w:rPr>
                            <w:rFonts w:ascii="Cambria Math" w:hAnsi="Cambria Math"/>
                            <w:i/>
                            <w:color w:val="000000" w:themeColor="text1"/>
                            <w:kern w:val="24"/>
                            <w:szCs w:val="21"/>
                            <w14:textFill>
                              <w14:solidFill>
                                <w14:schemeClr w14:val="tx1"/>
                              </w14:solidFill>
                            </w14:textFill>
                          </w:rPr>
                        </m:ctrlPr>
                      </m:e>
                    </m:d>
                    <m:r>
                      <m:rPr/>
                      <w:rPr>
                        <w:rFonts w:ascii="Cambria Math" w:hAnsi="Cambria Math"/>
                        <w:color w:val="000000" w:themeColor="text1"/>
                        <w:kern w:val="24"/>
                        <w:szCs w:val="21"/>
                        <w14:textFill>
                          <w14:solidFill>
                            <w14:schemeClr w14:val="tx1"/>
                          </w14:solidFill>
                        </w14:textFill>
                      </w:rPr>
                      <m:t>^(−2.2))</m:t>
                    </m:r>
                    <m:ctrlPr>
                      <w:rPr>
                        <w:rFonts w:ascii="Cambria Math" w:hAnsi="Cambria Math"/>
                        <w:i/>
                        <w:color w:val="000000" w:themeColor="text1"/>
                        <w:kern w:val="24"/>
                        <w:szCs w:val="21"/>
                        <w14:textFill>
                          <w14:solidFill>
                            <w14:schemeClr w14:val="tx1"/>
                          </w14:solidFill>
                        </w14:textFill>
                      </w:rPr>
                    </m:ctrlPr>
                  </m:sup>
                </m:sSup>
                <m:ctrlPr>
                  <w:rPr>
                    <w:rFonts w:ascii="Cambria Math" w:hAnsi="Cambria Math"/>
                    <w:i/>
                    <w:kern w:val="24"/>
                    <w:szCs w:val="21"/>
                  </w:rPr>
                </m:ctrlPr>
              </m:e>
            </m:nary>
            <m:ctrlPr>
              <w:rPr>
                <w:rFonts w:hint="eastAsia" w:ascii="Cambria Math" w:hAnsi="Cambria Math" w:eastAsiaTheme="minorEastAsia"/>
                <w:color w:val="000000" w:themeColor="text1"/>
                <w:kern w:val="24"/>
                <w:szCs w:val="21"/>
                <w14:textFill>
                  <w14:solidFill>
                    <w14:schemeClr w14:val="tx1"/>
                  </w14:solidFill>
                </w14:textFill>
              </w:rPr>
            </m:ctrlPr>
          </m:den>
        </m:f>
      </m:oMath>
      <w:r>
        <w:rPr>
          <w:rFonts w:hint="eastAsia"/>
          <w:bCs/>
          <w:szCs w:val="21"/>
        </w:rPr>
        <w:t>（公式16）</w:t>
      </w:r>
    </w:p>
    <w:p>
      <w:pPr>
        <w:ind w:firstLine="0" w:firstLineChars="0"/>
        <w:jc w:val="center"/>
        <w:rPr>
          <w:rFonts w:hAnsi="Cambria Math"/>
          <w:szCs w:val="21"/>
        </w:rPr>
      </w:pPr>
    </w:p>
    <w:p>
      <w:pPr>
        <w:ind w:firstLine="420" w:firstLineChars="0"/>
        <w:rPr>
          <w:bCs/>
          <w:szCs w:val="21"/>
        </w:rPr>
      </w:pPr>
      <w:r>
        <w:rPr>
          <w:rFonts w:hint="eastAsia" w:hAnsi="Cambria Math" w:eastAsiaTheme="minorEastAsia"/>
          <w:color w:val="000000" w:themeColor="text1"/>
          <w:kern w:val="24"/>
          <w:szCs w:val="21"/>
          <w14:textFill>
            <w14:solidFill>
              <w14:schemeClr w14:val="tx1"/>
            </w14:solidFill>
          </w14:textFill>
        </w:rPr>
        <w:t>其中，</w:t>
      </w:r>
      <m:oMath>
        <m:r>
          <m:rPr>
            <m:sty m:val="p"/>
          </m:rPr>
          <w:rPr>
            <w:rFonts w:ascii="Cambria Math" w:hAnsi="Cambria Math" w:eastAsiaTheme="minorEastAsia"/>
            <w:color w:val="000000" w:themeColor="text1"/>
            <w:kern w:val="24"/>
            <w:szCs w:val="21"/>
            <w14:textFill>
              <w14:solidFill>
                <w14:schemeClr w14:val="tx1"/>
              </w14:solidFill>
            </w14:textFill>
          </w:rPr>
          <m:t>N</m:t>
        </m:r>
        <m:r>
          <m:rPr>
            <m:sty m:val="p"/>
          </m:rPr>
          <w:rPr>
            <w:rFonts w:hint="eastAsia" w:ascii="Cambria Math" w:hAnsi="Cambria Math" w:eastAsiaTheme="minorEastAsia"/>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right_list{L</m:t>
        </m:r>
        <m:r>
          <m:rPr>
            <m:sty m:val="p"/>
          </m:rPr>
          <w:rPr>
            <w:rFonts w:ascii="Arial" w:hAnsi="Arial" w:cs="Arial"/>
          </w:rPr>
          <m:t>ǀ</m:t>
        </m:r>
        <m:r>
          <m:rPr>
            <m:sty m:val="p"/>
          </m:rPr>
          <w:rPr>
            <w:rFonts w:ascii="Cambria Math" w:hAnsi="Cambria Math" w:cs="Arial"/>
          </w:rPr>
          <m:t>L∈</m:t>
        </m:r>
        <m:r>
          <m:rPr>
            <m:sty m:val="p"/>
          </m:rPr>
          <w:rPr>
            <w:rFonts w:hint="eastAsia" w:ascii="Cambria Math" w:hAnsi="Cambria Math"/>
          </w:rPr>
          <m:t>N</m:t>
        </m:r>
        <m:r>
          <m:rPr>
            <m:sty m:val="p"/>
          </m:rPr>
          <w:rPr>
            <w:rFonts w:ascii="Cambria Math" w:hAnsi="Cambria Math"/>
          </w:rPr>
          <m:t>,L&gt;M</m:t>
        </m:r>
        <m:r>
          <m:rPr>
            <m:sty m:val="p"/>
          </m:rPr>
          <w:rPr>
            <w:rFonts w:ascii="Cambria Math" w:hAnsi="Cambria Math" w:eastAsiaTheme="minorEastAsia"/>
            <w:color w:val="000000" w:themeColor="text1"/>
            <w:kern w:val="24"/>
            <w:szCs w:val="21"/>
            <w14:textFill>
              <w14:solidFill>
                <w14:schemeClr w14:val="tx1"/>
              </w14:solidFill>
            </w14:textFill>
          </w:rPr>
          <m:t xml:space="preserve">} </m:t>
        </m:r>
        <m:r>
          <m:rPr>
            <m:sty m:val="p"/>
          </m:rPr>
          <w:rPr>
            <w:rFonts w:ascii="Cambria Math" w:hAnsi="Cambria Math"/>
            <w:color w:val="000000" w:themeColor="text1"/>
            <w:kern w:val="24"/>
            <w:szCs w:val="21"/>
            <w14:textFill>
              <w14:solidFill>
                <w14:schemeClr w14:val="tx1"/>
              </w14:solidFill>
            </w14:textFill>
          </w:rPr>
          <m:t>∪</m:t>
        </m:r>
        <m:r>
          <m:rPr>
            <m:sty m:val="p"/>
          </m:rPr>
          <w:rPr>
            <w:rFonts w:ascii="Cambria Math" w:hAnsi="Cambria Math" w:eastAsiaTheme="minorEastAsia"/>
            <w:color w:val="000000" w:themeColor="text1"/>
            <w:kern w:val="24"/>
            <w:szCs w:val="21"/>
            <w14:textFill>
              <w14:solidFill>
                <w14:schemeClr w14:val="tx1"/>
              </w14:solidFill>
            </w14:textFill>
          </w:rPr>
          <m:t>left_list{L</m:t>
        </m:r>
        <m:r>
          <m:rPr>
            <m:sty m:val="p"/>
          </m:rPr>
          <w:rPr>
            <w:rFonts w:ascii="Arial" w:hAnsi="Arial" w:cs="Arial"/>
          </w:rPr>
          <m:t>ǀ</m:t>
        </m:r>
        <m:r>
          <m:rPr>
            <m:sty m:val="p"/>
          </m:rPr>
          <w:rPr>
            <w:rFonts w:ascii="Cambria Math" w:hAnsi="Cambria Math" w:cs="Arial"/>
          </w:rPr>
          <m:t>L∈</m:t>
        </m:r>
        <m:r>
          <m:rPr>
            <m:sty m:val="p"/>
          </m:rPr>
          <w:rPr>
            <w:rFonts w:hint="eastAsia" w:ascii="Cambria Math" w:hAnsi="Cambria Math"/>
          </w:rPr>
          <m:t>N</m:t>
        </m:r>
        <m:r>
          <m:rPr>
            <m:sty m:val="p"/>
          </m:rPr>
          <w:rPr>
            <w:rFonts w:ascii="Cambria Math" w:hAnsi="Cambria Math"/>
          </w:rPr>
          <m:t>,L&gt;M</m:t>
        </m:r>
        <m:r>
          <m:rPr>
            <m:sty m:val="p"/>
          </m:rPr>
          <w:rPr>
            <w:rFonts w:ascii="Cambria Math" w:hAnsi="Cambria Math" w:eastAsiaTheme="minorEastAsia"/>
            <w:color w:val="000000" w:themeColor="text1"/>
            <w:kern w:val="24"/>
            <w:szCs w:val="21"/>
            <w14:textFill>
              <w14:solidFill>
                <w14:schemeClr w14:val="tx1"/>
              </w14:solidFill>
            </w14:textFill>
          </w:rPr>
          <m:t>}</m:t>
        </m:r>
      </m:oMath>
    </w:p>
    <w:p>
      <w:pPr>
        <w:ind w:firstLine="420"/>
      </w:pPr>
    </w:p>
    <w:p>
      <w:pPr>
        <w:spacing w:line="312" w:lineRule="auto"/>
        <w:ind w:firstLine="420" w:firstLineChars="0"/>
        <w:rPr>
          <w:bCs/>
          <w:szCs w:val="21"/>
        </w:rPr>
      </w:pPr>
      <w:r>
        <w:rPr>
          <w:rFonts w:hint="eastAsia"/>
          <w:bCs/>
          <w:szCs w:val="21"/>
        </w:rPr>
        <w:t>式子中，Const=PAOBD，P为基站发射功率，A为基站天线增益，O为其他损耗，O包括穿透损耗、阴影衰落、线路损耗等。PL为满足低空组网的路损模型，</w:t>
      </w:r>
      <m:oMath>
        <m:r>
          <m:rPr>
            <m:sty m:val="p"/>
          </m:rPr>
          <w:rPr>
            <w:rFonts w:ascii="Cambria Math" w:hAnsi="Cambria Math"/>
            <w:szCs w:val="21"/>
          </w:rPr>
          <m:t>B</m:t>
        </m:r>
        <m:r>
          <m:rPr>
            <m:sty m:val="p"/>
          </m:rPr>
          <w:rPr>
            <w:rFonts w:hint="eastAsia" w:ascii="Cambria Math" w:hAnsi="Cambria Math"/>
            <w:szCs w:val="21"/>
          </w:rPr>
          <m:t>=</m:t>
        </m:r>
        <m:sSup>
          <m:sSupPr>
            <m:ctrlPr>
              <w:rPr>
                <w:rFonts w:hint="eastAsia" w:ascii="Cambria Math" w:hAnsi="Cambria Math"/>
                <w:bCs/>
                <w:szCs w:val="21"/>
              </w:rPr>
            </m:ctrlPr>
          </m:sSupPr>
          <m:e>
            <m:r>
              <m:rPr>
                <m:sty m:val="p"/>
              </m:rPr>
              <w:rPr>
                <w:rFonts w:hint="eastAsia" w:ascii="Cambria Math" w:hAnsi="Cambria Math"/>
                <w:szCs w:val="21"/>
              </w:rPr>
              <m:t>10</m:t>
            </m:r>
            <m:ctrlPr>
              <w:rPr>
                <w:rFonts w:hint="eastAsia" w:ascii="Cambria Math" w:hAnsi="Cambria Math"/>
                <w:bCs/>
                <w:szCs w:val="21"/>
              </w:rPr>
            </m:ctrlPr>
          </m:e>
          <m:sup>
            <m:r>
              <m:rPr>
                <m:sty m:val="p"/>
              </m:rPr>
              <w:rPr>
                <w:rFonts w:ascii="Cambria Math" w:hAnsi="Cambria Math"/>
                <w:szCs w:val="21"/>
              </w:rPr>
              <m:t>−</m:t>
            </m:r>
            <m:r>
              <m:rPr>
                <m:sty m:val="p"/>
              </m:rPr>
              <w:rPr>
                <w:rFonts w:hint="eastAsia" w:ascii="Cambria Math" w:hAnsi="Cambria Math"/>
                <w:szCs w:val="21"/>
              </w:rPr>
              <m:t>3.24</m:t>
            </m:r>
            <m:ctrlPr>
              <w:rPr>
                <w:rFonts w:hint="eastAsia" w:ascii="Cambria Math" w:hAnsi="Cambria Math"/>
                <w:bCs/>
                <w:szCs w:val="21"/>
              </w:rPr>
            </m:ctrlPr>
          </m:sup>
        </m:sSup>
        <m:r>
          <m:rPr>
            <m:sty m:val="p"/>
          </m:rPr>
          <w:rPr>
            <w:rFonts w:hint="eastAsia" w:ascii="Cambria Math" w:hAnsi="Cambria Math"/>
            <w:szCs w:val="21"/>
          </w:rPr>
          <m:t>，</m:t>
        </m:r>
        <m:r>
          <m:rPr>
            <m:sty m:val="p"/>
          </m:rPr>
          <w:rPr>
            <w:rFonts w:ascii="Cambria Math" w:hAnsi="Cambria Math"/>
            <w:szCs w:val="21"/>
          </w:rPr>
          <m:t>D</m:t>
        </m:r>
        <m:r>
          <m:rPr>
            <m:sty m:val="p"/>
          </m:rPr>
          <w:rPr>
            <w:rFonts w:hint="eastAsia" w:ascii="Cambria Math" w:hAnsi="Cambria Math"/>
            <w:szCs w:val="21"/>
          </w:rPr>
          <m:t>=</m:t>
        </m:r>
        <m:sSup>
          <m:sSupPr>
            <m:ctrlPr>
              <w:rPr>
                <w:rFonts w:hint="eastAsia" w:ascii="Cambria Math" w:hAnsi="Cambria Math"/>
                <w:bCs/>
                <w:szCs w:val="21"/>
              </w:rPr>
            </m:ctrlPr>
          </m:sSupPr>
          <m:e>
            <m:r>
              <m:rPr>
                <m:sty m:val="p"/>
              </m:rPr>
              <w:rPr>
                <w:rFonts w:hint="eastAsia" w:ascii="Cambria Math" w:hAnsi="Cambria Math"/>
                <w:szCs w:val="21"/>
              </w:rPr>
              <m:t>10</m:t>
            </m:r>
            <m:ctrlPr>
              <w:rPr>
                <w:rFonts w:hint="eastAsia" w:ascii="Cambria Math" w:hAnsi="Cambria Math"/>
                <w:bCs/>
                <w:szCs w:val="21"/>
              </w:rPr>
            </m:ctrlPr>
          </m:e>
          <m:sup>
            <m:r>
              <m:rPr>
                <m:sty m:val="p"/>
              </m:rPr>
              <w:rPr>
                <w:rFonts w:ascii="Cambria Math" w:hAnsi="Cambria Math"/>
                <w:szCs w:val="21"/>
              </w:rPr>
              <m:t>−</m:t>
            </m:r>
            <m:r>
              <m:rPr>
                <m:sty m:val="p"/>
              </m:rPr>
              <w:rPr>
                <w:rFonts w:hint="eastAsia" w:ascii="Cambria Math" w:hAnsi="Cambria Math"/>
                <w:szCs w:val="21"/>
              </w:rPr>
              <m:t>2</m:t>
            </m:r>
            <m:sSub>
              <m:sSubPr>
                <m:ctrlPr>
                  <w:rPr>
                    <w:rFonts w:hint="eastAsia" w:ascii="Cambria Math" w:hAnsi="Cambria Math"/>
                    <w:bCs/>
                    <w:szCs w:val="21"/>
                  </w:rPr>
                </m:ctrlPr>
              </m:sSubPr>
              <m:e>
                <m:r>
                  <m:rPr>
                    <m:sty m:val="p"/>
                  </m:rPr>
                  <w:rPr>
                    <w:rFonts w:ascii="Cambria Math" w:hAnsi="Cambria Math"/>
                    <w:szCs w:val="21"/>
                  </w:rPr>
                  <m:t>log</m:t>
                </m:r>
                <m:ctrlPr>
                  <w:rPr>
                    <w:rFonts w:hint="eastAsia" w:ascii="Cambria Math" w:hAnsi="Cambria Math"/>
                    <w:bCs/>
                    <w:szCs w:val="21"/>
                  </w:rPr>
                </m:ctrlPr>
              </m:e>
              <m:sub>
                <m:r>
                  <m:rPr>
                    <m:sty m:val="p"/>
                  </m:rPr>
                  <w:rPr>
                    <w:rFonts w:hint="eastAsia" w:ascii="Cambria Math" w:hAnsi="Cambria Math"/>
                    <w:szCs w:val="21"/>
                  </w:rPr>
                  <m:t>10</m:t>
                </m:r>
                <m:ctrlPr>
                  <w:rPr>
                    <w:rFonts w:hint="eastAsia" w:ascii="Cambria Math" w:hAnsi="Cambria Math"/>
                    <w:bCs/>
                    <w:szCs w:val="21"/>
                  </w:rPr>
                </m:ctrlPr>
              </m:sub>
            </m:sSub>
            <m:sSub>
              <m:sSubPr>
                <m:ctrlPr>
                  <w:rPr>
                    <w:rFonts w:hint="eastAsia" w:ascii="Cambria Math" w:hAnsi="Cambria Math"/>
                    <w:bCs/>
                    <w:szCs w:val="21"/>
                  </w:rPr>
                </m:ctrlPr>
              </m:sSubPr>
              <m:e>
                <m:r>
                  <m:rPr>
                    <m:sty m:val="p"/>
                  </m:rPr>
                  <w:rPr>
                    <w:rFonts w:ascii="Cambria Math" w:hAnsi="Cambria Math"/>
                    <w:szCs w:val="21"/>
                  </w:rPr>
                  <m:t>f</m:t>
                </m:r>
                <m:ctrlPr>
                  <w:rPr>
                    <w:rFonts w:hint="eastAsia" w:ascii="Cambria Math" w:hAnsi="Cambria Math"/>
                    <w:bCs/>
                    <w:szCs w:val="21"/>
                  </w:rPr>
                </m:ctrlPr>
              </m:e>
              <m:sub>
                <m:r>
                  <m:rPr>
                    <m:sty m:val="p"/>
                  </m:rPr>
                  <w:rPr>
                    <w:rFonts w:ascii="Cambria Math" w:hAnsi="Cambria Math"/>
                    <w:szCs w:val="21"/>
                  </w:rPr>
                  <m:t>c</m:t>
                </m:r>
                <m:ctrlPr>
                  <w:rPr>
                    <w:rFonts w:hint="eastAsia" w:ascii="Cambria Math" w:hAnsi="Cambria Math"/>
                    <w:bCs/>
                    <w:szCs w:val="21"/>
                  </w:rPr>
                </m:ctrlPr>
              </m:sub>
            </m:sSub>
            <m:ctrlPr>
              <w:rPr>
                <w:rFonts w:hint="eastAsia" w:ascii="Cambria Math" w:hAnsi="Cambria Math"/>
                <w:bCs/>
                <w:szCs w:val="21"/>
              </w:rPr>
            </m:ctrlPr>
          </m:sup>
        </m:sSup>
        <m:r>
          <m:rPr>
            <m:sty m:val="p"/>
          </m:rPr>
          <w:rPr>
            <w:rFonts w:hint="eastAsia" w:ascii="Cambria Math" w:hAnsi="Cambria Math"/>
            <w:szCs w:val="21"/>
          </w:rPr>
          <m:t>，</m:t>
        </m:r>
        <m:r>
          <m:rPr>
            <m:sty m:val="p"/>
          </m:rPr>
          <w:rPr>
            <w:rFonts w:ascii="Cambria Math" w:hAnsi="Cambria Math"/>
            <w:szCs w:val="21"/>
          </w:rPr>
          <m:t>C</m:t>
        </m:r>
        <m:r>
          <m:rPr>
            <m:sty m:val="p"/>
          </m:rPr>
          <w:rPr>
            <w:rFonts w:hint="eastAsia" w:ascii="Cambria Math" w:hAnsi="Cambria Math"/>
            <w:szCs w:val="21"/>
          </w:rPr>
          <m:t>=</m:t>
        </m:r>
        <m:sSup>
          <m:sSupPr>
            <m:ctrlPr>
              <w:rPr>
                <w:rFonts w:hint="eastAsia" w:ascii="Cambria Math" w:hAnsi="Cambria Math"/>
                <w:bCs/>
                <w:szCs w:val="21"/>
              </w:rPr>
            </m:ctrlPr>
          </m:sSupPr>
          <m:e>
            <m:r>
              <m:rPr>
                <m:sty m:val="p"/>
              </m:rPr>
              <w:rPr>
                <w:rFonts w:hint="eastAsia" w:ascii="Cambria Math" w:hAnsi="Cambria Math"/>
                <w:szCs w:val="21"/>
              </w:rPr>
              <m:t>10</m:t>
            </m:r>
            <m:ctrlPr>
              <w:rPr>
                <w:rFonts w:hint="eastAsia" w:ascii="Cambria Math" w:hAnsi="Cambria Math"/>
                <w:bCs/>
                <w:szCs w:val="21"/>
              </w:rPr>
            </m:ctrlPr>
          </m:e>
          <m:sup>
            <m:r>
              <m:rPr>
                <m:sty m:val="p"/>
              </m:rPr>
              <w:rPr>
                <w:rFonts w:ascii="Cambria Math" w:hAnsi="Cambria Math"/>
                <w:szCs w:val="21"/>
              </w:rPr>
              <m:t>−</m:t>
            </m:r>
            <m:r>
              <m:rPr>
                <m:sty m:val="p"/>
              </m:rPr>
              <w:rPr>
                <w:rFonts w:hint="eastAsia" w:ascii="Cambria Math" w:hAnsi="Cambria Math"/>
                <w:szCs w:val="21"/>
              </w:rPr>
              <m:t>2.2</m:t>
            </m:r>
            <m:sSub>
              <m:sSubPr>
                <m:ctrlPr>
                  <w:rPr>
                    <w:rFonts w:hint="eastAsia" w:ascii="Cambria Math" w:hAnsi="Cambria Math"/>
                    <w:bCs/>
                    <w:szCs w:val="21"/>
                  </w:rPr>
                </m:ctrlPr>
              </m:sSubPr>
              <m:e>
                <m:r>
                  <m:rPr>
                    <m:sty m:val="p"/>
                  </m:rPr>
                  <w:rPr>
                    <w:rFonts w:ascii="Cambria Math" w:hAnsi="Cambria Math"/>
                    <w:szCs w:val="21"/>
                  </w:rPr>
                  <m:t>log</m:t>
                </m:r>
                <m:ctrlPr>
                  <w:rPr>
                    <w:rFonts w:hint="eastAsia" w:ascii="Cambria Math" w:hAnsi="Cambria Math"/>
                    <w:bCs/>
                    <w:szCs w:val="21"/>
                  </w:rPr>
                </m:ctrlPr>
              </m:e>
              <m:sub>
                <m:r>
                  <m:rPr>
                    <m:sty m:val="p"/>
                  </m:rPr>
                  <w:rPr>
                    <w:rFonts w:hint="eastAsia" w:ascii="Cambria Math" w:hAnsi="Cambria Math"/>
                    <w:szCs w:val="21"/>
                  </w:rPr>
                  <m:t>10</m:t>
                </m:r>
                <m:ctrlPr>
                  <w:rPr>
                    <w:rFonts w:hint="eastAsia" w:ascii="Cambria Math" w:hAnsi="Cambria Math"/>
                    <w:bCs/>
                    <w:szCs w:val="21"/>
                  </w:rPr>
                </m:ctrlPr>
              </m:sub>
            </m:sSub>
            <m:f>
              <m:fPr>
                <m:ctrlPr>
                  <w:rPr>
                    <w:rFonts w:ascii="Cambria Math" w:hAnsi="Cambria Math"/>
                    <w:bCs/>
                    <w:szCs w:val="21"/>
                  </w:rPr>
                </m:ctrlPr>
              </m:fPr>
              <m:num>
                <m:r>
                  <m:rPr>
                    <m:sty m:val="p"/>
                  </m:rPr>
                  <w:rPr>
                    <w:rFonts w:ascii="Cambria Math" w:hAnsi="Cambria Math"/>
                    <w:szCs w:val="21"/>
                  </w:rPr>
                  <m:t>d</m:t>
                </m:r>
                <m:ctrlPr>
                  <w:rPr>
                    <w:rFonts w:ascii="Cambria Math" w:hAnsi="Cambria Math"/>
                    <w:bCs/>
                    <w:szCs w:val="21"/>
                  </w:rPr>
                </m:ctrlPr>
              </m:num>
              <m:den>
                <m:func>
                  <m:funcPr>
                    <m:ctrlPr>
                      <w:rPr>
                        <w:rFonts w:ascii="Cambria Math" w:hAnsi="Cambria Math"/>
                        <w:bCs/>
                        <w:szCs w:val="21"/>
                      </w:rPr>
                    </m:ctrlPr>
                  </m:funcPr>
                  <m:fName>
                    <m:r>
                      <m:rPr>
                        <m:sty m:val="p"/>
                      </m:rPr>
                      <w:rPr>
                        <w:rFonts w:hint="eastAsia" w:ascii="Cambria Math" w:hAnsi="Cambria Math"/>
                        <w:szCs w:val="21"/>
                      </w:rPr>
                      <m:t>cos</m:t>
                    </m:r>
                    <m:ctrlPr>
                      <w:rPr>
                        <w:rFonts w:ascii="Cambria Math" w:hAnsi="Cambria Math"/>
                        <w:bCs/>
                        <w:szCs w:val="21"/>
                      </w:rPr>
                    </m:ctrlPr>
                  </m:fName>
                  <m:e>
                    <m:r>
                      <m:rPr>
                        <m:sty m:val="p"/>
                      </m:rPr>
                      <w:rPr>
                        <w:rFonts w:hint="eastAsia" w:ascii="Cambria Math" w:hAnsi="Cambria Math"/>
                        <w:szCs w:val="21"/>
                      </w:rPr>
                      <m:t>α</m:t>
                    </m:r>
                    <m:ctrlPr>
                      <w:rPr>
                        <w:rFonts w:ascii="Cambria Math" w:hAnsi="Cambria Math"/>
                        <w:bCs/>
                        <w:szCs w:val="21"/>
                      </w:rPr>
                    </m:ctrlPr>
                  </m:e>
                </m:func>
                <m:ctrlPr>
                  <w:rPr>
                    <w:rFonts w:ascii="Cambria Math" w:hAnsi="Cambria Math"/>
                    <w:bCs/>
                    <w:szCs w:val="21"/>
                  </w:rPr>
                </m:ctrlPr>
              </m:den>
            </m:f>
            <m:ctrlPr>
              <w:rPr>
                <w:rFonts w:hint="eastAsia" w:ascii="Cambria Math" w:hAnsi="Cambria Math"/>
                <w:bCs/>
                <w:szCs w:val="21"/>
              </w:rPr>
            </m:ctrlPr>
          </m:sup>
        </m:sSup>
        <m:r>
          <m:rPr>
            <m:sty m:val="p"/>
          </m:rPr>
          <w:rPr>
            <w:rFonts w:hint="eastAsia" w:ascii="Cambria Math" w:hAnsi="Cambria Math"/>
            <w:szCs w:val="21"/>
          </w:rPr>
          <m:t>，</m:t>
        </m:r>
        <m:r>
          <m:rPr/>
          <w:rPr>
            <w:rFonts w:ascii="Cambria Math" w:hAnsi="Cambria Math"/>
            <w:szCs w:val="21"/>
          </w:rPr>
          <m:t>f</m:t>
        </m:r>
        <m:r>
          <m:rPr/>
          <w:rPr>
            <w:rFonts w:ascii="Cambria Math" w:hAnsi="Cambria Math"/>
            <w:szCs w:val="21"/>
            <w:vertAlign w:val="subscript"/>
          </w:rPr>
          <m:t>c</m:t>
        </m:r>
        <m:r>
          <m:rPr>
            <m:sty m:val="p"/>
          </m:rPr>
          <w:rPr>
            <w:rFonts w:hint="eastAsia" w:ascii="Cambria Math" w:hAnsi="Cambria Math"/>
            <w:szCs w:val="21"/>
          </w:rPr>
          <m:t>=4.9GHz</m:t>
        </m:r>
      </m:oMath>
      <w:r>
        <w:rPr>
          <w:rFonts w:hint="eastAsia"/>
          <w:bCs/>
          <w:szCs w:val="21"/>
        </w:rPr>
        <w:t xml:space="preserve"> 为PL模型中的相关参数（单位dB）。d为用户到服务基站的投影距离</w:t>
      </w:r>
      <w:r>
        <w:rPr>
          <w:rFonts w:hint="eastAsia"/>
          <w:bCs/>
          <w:szCs w:val="21"/>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3615690" cy="1568450"/>
                <wp:effectExtent l="0" t="0" r="0" b="0"/>
                <wp:wrapNone/>
                <wp:docPr id="42" name="文本框 4"/>
                <wp:cNvGraphicFramePr/>
                <a:graphic xmlns:a="http://schemas.openxmlformats.org/drawingml/2006/main">
                  <a:graphicData uri="http://schemas.microsoft.com/office/word/2010/wordprocessingShape">
                    <wps:wsp>
                      <wps:cNvSpPr txBox="1"/>
                      <wps:spPr>
                        <a:xfrm>
                          <a:off x="666626" y="1994170"/>
                          <a:ext cx="3616118" cy="1569019"/>
                        </a:xfrm>
                        <a:prstGeom prst="rect">
                          <a:avLst/>
                        </a:prstGeom>
                        <a:noFill/>
                        <a:ln>
                          <a:noFill/>
                        </a:ln>
                        <a:effectLst/>
                      </wps:spPr>
                      <wps:txbx>
                        <w:txbxContent>
                          <w:p>
                            <w:pPr>
                              <w:pStyle w:val="25"/>
                              <w:ind w:firstLine="0" w:firstLineChars="0"/>
                              <w:jc w:val="center"/>
                              <w:rPr>
                                <w:rFonts w:hAnsiTheme="minorBidi"/>
                                <w:color w:val="000000" w:themeColor="text1"/>
                                <w:kern w:val="24"/>
                                <w:szCs w:val="21"/>
                                <w14:textFill>
                                  <w14:solidFill>
                                    <w14:schemeClr w14:val="tx1"/>
                                  </w14:solidFill>
                                </w14:textFill>
                              </w:rPr>
                            </w:pPr>
                          </w:p>
                        </w:txbxContent>
                      </wps:txbx>
                      <wps:bodyPr wrap="none" lIns="0" tIns="0" rIns="0" bIns="0" rtlCol="0">
                        <a:spAutoFit/>
                      </wps:bodyPr>
                    </wps:wsp>
                  </a:graphicData>
                </a:graphic>
              </wp:anchor>
            </w:drawing>
          </mc:Choice>
          <mc:Fallback>
            <w:pict>
              <v:shape id="文本框 4" o:spid="_x0000_s1026" o:spt="202" type="#_x0000_t202" style="position:absolute;left:0pt;margin-left:0pt;margin-top:0pt;height:123.5pt;width:284.7pt;mso-wrap-style:none;z-index:251664384;mso-width-relative:page;mso-height-relative:page;" filled="f" stroked="f" coordsize="21600,21600" o:gfxdata="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Q3vg7TAAAABQEAAA8AAAAAAAAA&#10;AQAgAAAAIgAAAGRycy9kb3ducmV2LnhtbFBLAQIUABQAAAAIAIdO4kBotmBS3QEAALIDAAAOAAAA&#10;AAAAAAEAIAAAACIBAABkcnMvZTJvRG9jLnhtbFBLBQYAAAAABgAGAFkBAABxBQAAAAA=&#10;">
                <v:fill on="f" focussize="0,0"/>
                <v:stroke on="f"/>
                <v:imagedata o:title=""/>
                <o:lock v:ext="edit" aspectratio="f"/>
                <v:textbox inset="0mm,0mm,0mm,0mm" style="mso-fit-shape-to-text:t;">
                  <w:txbxContent>
                    <w:p>
                      <w:pPr>
                        <w:pStyle w:val="25"/>
                        <w:ind w:firstLine="0" w:firstLineChars="0"/>
                        <w:jc w:val="center"/>
                        <w:rPr>
                          <w:rFonts w:hAnsiTheme="minorBidi"/>
                          <w:color w:val="000000" w:themeColor="text1"/>
                          <w:kern w:val="24"/>
                          <w:szCs w:val="21"/>
                          <w14:textFill>
                            <w14:solidFill>
                              <w14:schemeClr w14:val="tx1"/>
                            </w14:solidFill>
                          </w14:textFill>
                        </w:rPr>
                      </w:pPr>
                    </w:p>
                  </w:txbxContent>
                </v:textbox>
              </v:shape>
            </w:pict>
          </mc:Fallback>
        </mc:AlternateContent>
      </w:r>
      <w:r>
        <w:rPr>
          <w:rFonts w:hint="eastAsia"/>
          <w:bCs/>
          <w:szCs w:val="21"/>
        </w:rPr>
        <w:t>，</w:t>
      </w:r>
      <m:oMath>
        <m:f>
          <m:fPr>
            <m:ctrlPr>
              <w:rPr>
                <w:rFonts w:ascii="Cambria Math" w:hAnsi="Cambria Math"/>
                <w:bCs/>
                <w:szCs w:val="21"/>
              </w:rPr>
            </m:ctrlPr>
          </m:fPr>
          <m:num>
            <m:r>
              <m:rPr>
                <m:sty m:val="p"/>
              </m:rPr>
              <w:rPr>
                <w:rFonts w:ascii="Cambria Math" w:hAnsi="Cambria Math"/>
                <w:szCs w:val="21"/>
              </w:rPr>
              <m:t>d</m:t>
            </m:r>
            <m:ctrlPr>
              <w:rPr>
                <w:rFonts w:ascii="Cambria Math" w:hAnsi="Cambria Math"/>
                <w:bCs/>
                <w:szCs w:val="21"/>
              </w:rPr>
            </m:ctrlPr>
          </m:num>
          <m:den>
            <m:func>
              <m:funcPr>
                <m:ctrlPr>
                  <w:rPr>
                    <w:rFonts w:ascii="Cambria Math" w:hAnsi="Cambria Math"/>
                    <w:bCs/>
                    <w:szCs w:val="21"/>
                  </w:rPr>
                </m:ctrlPr>
              </m:funcPr>
              <m:fName>
                <m:r>
                  <m:rPr>
                    <m:sty m:val="p"/>
                  </m:rPr>
                  <w:rPr>
                    <w:rFonts w:hint="eastAsia" w:ascii="Cambria Math" w:hAnsi="Cambria Math"/>
                    <w:szCs w:val="21"/>
                  </w:rPr>
                  <m:t>cos</m:t>
                </m:r>
                <m:ctrlPr>
                  <w:rPr>
                    <w:rFonts w:ascii="Cambria Math" w:hAnsi="Cambria Math"/>
                    <w:bCs/>
                    <w:szCs w:val="21"/>
                  </w:rPr>
                </m:ctrlPr>
              </m:fName>
              <m:e>
                <m:r>
                  <m:rPr>
                    <m:sty m:val="p"/>
                  </m:rPr>
                  <w:rPr>
                    <w:rFonts w:hint="eastAsia" w:ascii="Cambria Math" w:hAnsi="Cambria Math"/>
                    <w:szCs w:val="21"/>
                  </w:rPr>
                  <m:t>α</m:t>
                </m:r>
                <m:ctrlPr>
                  <w:rPr>
                    <w:rFonts w:ascii="Cambria Math" w:hAnsi="Cambria Math"/>
                    <w:bCs/>
                    <w:szCs w:val="21"/>
                  </w:rPr>
                </m:ctrlPr>
              </m:e>
            </m:func>
            <m:ctrlPr>
              <w:rPr>
                <w:rFonts w:ascii="Cambria Math" w:hAnsi="Cambria Math"/>
                <w:bCs/>
                <w:szCs w:val="21"/>
              </w:rPr>
            </m:ctrlPr>
          </m:den>
        </m:f>
      </m:oMath>
      <w:r>
        <w:rPr>
          <w:rFonts w:hint="eastAsia"/>
          <w:bCs/>
          <w:szCs w:val="21"/>
        </w:rPr>
        <w:t>为用户到服务基站的直线距离，</w:t>
      </w:r>
      <m:oMath>
        <m:r>
          <m:rPr>
            <m:sty m:val="p"/>
          </m:rPr>
          <w:rPr>
            <w:rFonts w:hint="eastAsia" w:ascii="Cambria Math" w:hAnsi="Cambria Math"/>
            <w:szCs w:val="21"/>
          </w:rPr>
          <m:t>α</m:t>
        </m:r>
      </m:oMath>
      <w:r>
        <w:rPr>
          <w:rFonts w:hint="eastAsia"/>
          <w:bCs/>
          <w:szCs w:val="21"/>
        </w:rPr>
        <w:t>为用户与地面服务小区连线与其在地面投影间的夹角。N为干扰小区数，n</w:t>
      </w:r>
      <w:r>
        <w:rPr>
          <w:rFonts w:hint="eastAsia"/>
          <w:bCs/>
          <w:szCs w:val="21"/>
          <w:vertAlign w:val="subscript"/>
        </w:rPr>
        <w:t>i</w:t>
      </w:r>
      <w:r>
        <w:rPr>
          <w:rFonts w:hint="eastAsia"/>
          <w:bCs/>
          <w:szCs w:val="21"/>
        </w:rPr>
        <w:t>为干扰小区到用户的投影距离是服务小区到用户的距离的倍数，rightlist和leftlist为左右邻区列表，</w:t>
      </w:r>
      <m:oMath>
        <m:r>
          <m:rPr>
            <m:sty m:val="p"/>
          </m:rPr>
          <w:rPr>
            <w:rFonts w:ascii="Cambria Math" w:hAnsi="Cambria Math" w:eastAsiaTheme="minorEastAsia"/>
            <w:color w:val="000000" w:themeColor="text1"/>
            <w:kern w:val="24"/>
            <w:szCs w:val="21"/>
            <w14:textFill>
              <w14:solidFill>
                <w14:schemeClr w14:val="tx1"/>
              </w14:solidFill>
            </w14:textFill>
          </w:rPr>
          <m:t>rightlist{L</m:t>
        </m:r>
        <m:r>
          <m:rPr>
            <m:sty m:val="p"/>
          </m:rPr>
          <w:rPr>
            <w:rFonts w:ascii="Arial" w:hAnsi="Arial" w:cs="Arial"/>
          </w:rPr>
          <m:t>ǀ</m:t>
        </m:r>
        <m:r>
          <m:rPr>
            <m:sty m:val="p"/>
          </m:rPr>
          <w:rPr>
            <w:rFonts w:ascii="Cambria Math" w:hAnsi="Cambria Math" w:cs="Arial"/>
          </w:rPr>
          <m:t>L∈</m:t>
        </m:r>
        <m:r>
          <m:rPr>
            <m:sty m:val="p"/>
          </m:rPr>
          <w:rPr>
            <w:rFonts w:hint="eastAsia" w:ascii="Cambria Math" w:hAnsi="Cambria Math"/>
          </w:rPr>
          <m:t>N</m:t>
        </m:r>
        <m:r>
          <m:rPr>
            <m:sty m:val="p"/>
          </m:rPr>
          <w:rPr>
            <w:rFonts w:ascii="Cambria Math" w:hAnsi="Cambria Math"/>
          </w:rPr>
          <m:t>,L&gt;M</m:t>
        </m:r>
        <m:r>
          <m:rPr>
            <m:sty m:val="p"/>
          </m:rPr>
          <w:rPr>
            <w:rFonts w:ascii="Cambria Math" w:hAnsi="Cambria Math" w:eastAsiaTheme="minorEastAsia"/>
            <w:color w:val="000000" w:themeColor="text1"/>
            <w:kern w:val="24"/>
            <w:szCs w:val="21"/>
            <w14:textFill>
              <w14:solidFill>
                <w14:schemeClr w14:val="tx1"/>
              </w14:solidFill>
            </w14:textFill>
          </w:rPr>
          <m:t>}</m:t>
        </m:r>
      </m:oMath>
      <w:r>
        <w:rPr>
          <w:rFonts w:hint="eastAsia"/>
          <w:bCs/>
          <w:szCs w:val="21"/>
        </w:rPr>
        <w:t>表述该用户的干扰邻区集为服务小区处层M层的上层左右邻区，下层邻区干扰较小。</w:t>
      </w:r>
      <m:oMath>
        <m:r>
          <m:rPr>
            <m:sty m:val="p"/>
          </m:rPr>
          <w:rPr>
            <w:rFonts w:ascii="Cambria Math" w:hAnsi="Cambria Math"/>
            <w:color w:val="000000" w:themeColor="text1"/>
            <w:kern w:val="24"/>
            <w:szCs w:val="21"/>
            <w14:textFill>
              <w14:solidFill>
                <w14:schemeClr w14:val="tx1"/>
              </w14:solidFill>
            </w14:textFill>
          </w:rPr>
          <m:t>ρ</m:t>
        </m:r>
      </m:oMath>
      <w:r>
        <w:rPr>
          <w:rFonts w:hint="eastAsia" w:hAnsi="Cambria Math"/>
          <w:color w:val="000000" w:themeColor="text1"/>
          <w:kern w:val="24"/>
          <w:szCs w:val="21"/>
          <w14:textFill>
            <w14:solidFill>
              <w14:schemeClr w14:val="tx1"/>
            </w14:solidFill>
          </w14:textFill>
        </w:rPr>
        <w:t>为</w:t>
      </w:r>
      <w:r>
        <w:rPr>
          <w:rFonts w:hint="eastAsia"/>
          <w:bCs/>
          <w:szCs w:val="21"/>
        </w:rPr>
        <w:t>常数，本文根据理论模型与仿真结果差异的平均值设置为常数2.5，此参数与环境相关。</w:t>
      </w:r>
    </w:p>
    <w:p>
      <w:pPr>
        <w:spacing w:line="312" w:lineRule="auto"/>
        <w:ind w:firstLine="420" w:firstLineChars="0"/>
      </w:pPr>
      <w:r>
        <w:rPr>
          <w:rFonts w:hint="eastAsia"/>
          <w:bCs/>
          <w:strike w:val="0"/>
          <w:szCs w:val="21"/>
        </w:rPr>
        <w:t>根据此干扰模型，可以在明确网络规划的前提下，根据用户水平位置、高度预估用户所处位置的干扰、SINR以及主服务和干扰小区PCI，指导和优化低空网络运行。依据干扰模型分析（公式16），低空立体组网场景，邻区越多，干扰越大；站间距越小，空间分层越多。可以通过减少邻区，降低干扰；通过增加站间距，减少切换次数，通过此规律可以指导低空网络建设提升网络性能。但是邻区数的降低和站间距的增加会降低小区容量，在低空容量需求不大的场景比较适用。</w:t>
      </w:r>
    </w:p>
    <w:p>
      <w:pPr>
        <w:pStyle w:val="3"/>
        <w:numPr>
          <w:ilvl w:val="0"/>
          <w:numId w:val="4"/>
        </w:numPr>
        <w:spacing w:line="312" w:lineRule="auto"/>
        <w:ind w:firstLineChars="0"/>
        <w:rPr>
          <w:rFonts w:hint="eastAsia"/>
          <w:szCs w:val="18"/>
          <w:lang w:val="en-US" w:eastAsia="zh-CN"/>
        </w:rPr>
      </w:pPr>
      <w:r>
        <w:rPr>
          <w:rFonts w:hint="eastAsia"/>
          <w:sz w:val="21"/>
          <w:szCs w:val="36"/>
        </w:rPr>
        <w:t xml:space="preserve"> </w:t>
      </w:r>
      <w:r>
        <w:rPr>
          <w:rFonts w:hint="eastAsia"/>
          <w:sz w:val="21"/>
          <w:szCs w:val="36"/>
          <w:lang w:val="en-US" w:eastAsia="zh-CN"/>
        </w:rPr>
        <w:t>总</w:t>
      </w:r>
      <w:r>
        <w:rPr>
          <w:rFonts w:hint="eastAsia"/>
          <w:sz w:val="21"/>
          <w:szCs w:val="36"/>
        </w:rPr>
        <w:t>结</w:t>
      </w:r>
    </w:p>
    <w:p>
      <w:pPr>
        <w:spacing w:line="312" w:lineRule="auto"/>
        <w:ind w:firstLine="420" w:firstLineChars="0"/>
        <w:rPr>
          <w:bCs/>
          <w:szCs w:val="21"/>
        </w:rPr>
      </w:pPr>
      <w:bookmarkStart w:id="2" w:name="OLE_LINK4"/>
      <w:r>
        <w:rPr>
          <w:rFonts w:hint="eastAsia" w:ascii="宋体" w:hAnsi="宋体" w:cs="宋体"/>
          <w:i w:val="0"/>
          <w:iCs w:val="0"/>
          <w:caps w:val="0"/>
          <w:color w:val="000000"/>
          <w:spacing w:val="0"/>
          <w:sz w:val="21"/>
          <w:szCs w:val="21"/>
          <w:shd w:val="clear" w:fill="FFFFFF"/>
          <w:lang w:val="en-US" w:eastAsia="zh-CN"/>
        </w:rPr>
        <w:t>采用基站天线上倾、天线主瓣覆盖低空，可更好的满足较高高度下的低空覆盖需求，但因</w:t>
      </w:r>
      <w:r>
        <w:rPr>
          <w:bCs/>
          <w:szCs w:val="21"/>
        </w:rPr>
        <w:t>LOS</w:t>
      </w:r>
      <w:r>
        <w:rPr>
          <w:rFonts w:hint="eastAsia"/>
          <w:bCs/>
          <w:szCs w:val="21"/>
        </w:rPr>
        <w:t>（</w:t>
      </w:r>
      <w:r>
        <w:rPr>
          <w:bCs/>
          <w:szCs w:val="21"/>
        </w:rPr>
        <w:t>Line of Sight</w:t>
      </w:r>
      <w:r>
        <w:rPr>
          <w:rFonts w:hint="eastAsia"/>
          <w:bCs/>
          <w:szCs w:val="21"/>
        </w:rPr>
        <w:t>）</w:t>
      </w:r>
      <w:r>
        <w:rPr>
          <w:rFonts w:hint="eastAsia"/>
          <w:bCs/>
          <w:szCs w:val="21"/>
          <w:lang w:val="en-US" w:eastAsia="zh-CN"/>
        </w:rPr>
        <w:t>传播面临</w:t>
      </w:r>
      <w:r>
        <w:rPr>
          <w:rFonts w:hint="eastAsia" w:ascii="宋体" w:hAnsi="宋体" w:cs="宋体"/>
          <w:i w:val="0"/>
          <w:iCs w:val="0"/>
          <w:caps w:val="0"/>
          <w:color w:val="000000"/>
          <w:spacing w:val="0"/>
          <w:sz w:val="21"/>
          <w:szCs w:val="21"/>
          <w:shd w:val="clear" w:fill="FFFFFF"/>
          <w:lang w:val="en-US" w:eastAsia="zh-CN"/>
        </w:rPr>
        <w:t>复杂的干扰问题。</w:t>
      </w:r>
      <w:r>
        <w:rPr>
          <w:rFonts w:hint="eastAsia"/>
          <w:szCs w:val="18"/>
          <w:highlight w:val="yellow"/>
          <w:lang w:val="en-US" w:eastAsia="zh-CN"/>
        </w:rPr>
        <w:t>该场景下的干扰规律及理论预测模型在业界仍是空白</w:t>
      </w:r>
      <w:r>
        <w:rPr>
          <w:rFonts w:hint="eastAsia"/>
          <w:szCs w:val="18"/>
          <w:highlight w:val="yellow"/>
        </w:rPr>
        <w:t>。</w:t>
      </w:r>
      <w:r>
        <w:rPr>
          <w:rFonts w:hint="eastAsia"/>
          <w:szCs w:val="18"/>
          <w:lang w:val="en-US" w:eastAsia="zh-CN"/>
        </w:rPr>
        <w:t>本文首先分析</w:t>
      </w:r>
      <w:r>
        <w:t>天线上倾</w:t>
      </w:r>
      <w:r>
        <w:rPr>
          <w:rFonts w:hint="eastAsia"/>
        </w:rPr>
        <w:t>时</w:t>
      </w:r>
      <w:r>
        <w:t>的低空立体组网</w:t>
      </w:r>
      <w:r>
        <w:rPr>
          <w:rFonts w:hint="eastAsia"/>
          <w:lang w:val="en-US" w:eastAsia="zh-CN"/>
        </w:rPr>
        <w:t>基于</w:t>
      </w:r>
      <w:r>
        <w:t>分层</w:t>
      </w:r>
      <w:r>
        <w:rPr>
          <w:rFonts w:hint="eastAsia"/>
          <w:lang w:val="en-US" w:eastAsia="zh-CN"/>
        </w:rPr>
        <w:t>的覆盖及干扰</w:t>
      </w:r>
      <w:r>
        <w:t>特性</w:t>
      </w:r>
      <w:r>
        <w:rPr>
          <w:rFonts w:hint="eastAsia"/>
          <w:lang w:eastAsia="zh-CN"/>
        </w:rPr>
        <w:t>，</w:t>
      </w:r>
      <w:r>
        <w:rPr>
          <w:rFonts w:hint="eastAsia"/>
          <w:lang w:val="en-US" w:eastAsia="zh-CN"/>
        </w:rPr>
        <w:t>不同层的服务小区及干扰小区集合不同；提出了</w:t>
      </w:r>
      <w:r>
        <w:rPr>
          <w:rFonts w:hint="eastAsia" w:ascii="Times New Roman" w:hAnsi="Times New Roman"/>
          <w:sz w:val="21"/>
          <w:szCs w:val="24"/>
        </w:rPr>
        <w:t>主服务及干扰小区分布模型</w:t>
      </w:r>
      <w:r>
        <w:rPr>
          <w:rFonts w:hint="eastAsia"/>
          <w:sz w:val="21"/>
          <w:szCs w:val="24"/>
          <w:lang w:eastAsia="zh-CN"/>
        </w:rPr>
        <w:t>，</w:t>
      </w:r>
      <w:r>
        <w:rPr>
          <w:rFonts w:hint="eastAsia"/>
          <w:sz w:val="21"/>
          <w:szCs w:val="24"/>
          <w:lang w:val="en-US" w:eastAsia="zh-CN"/>
        </w:rPr>
        <w:t>可以获得任意位置的干扰小区集合；基于该干扰小区集合、及</w:t>
      </w:r>
      <w:r>
        <w:t>多小区三角投影倍数关系</w:t>
      </w:r>
      <w:r>
        <w:rPr>
          <w:rFonts w:hint="eastAsia"/>
          <w:lang w:eastAsia="zh-CN"/>
        </w:rPr>
        <w:t>，</w:t>
      </w:r>
      <w:r>
        <w:rPr>
          <w:rFonts w:hint="eastAsia"/>
          <w:szCs w:val="18"/>
          <w:lang w:val="en-US" w:eastAsia="zh-CN"/>
        </w:rPr>
        <w:t>提出了一种在天线上倾组网场景下的低空网络下行干扰的数学模型，</w:t>
      </w:r>
      <w:r>
        <w:rPr>
          <w:rFonts w:hint="eastAsia"/>
          <w:lang w:val="en-US" w:eastAsia="zh-CN"/>
        </w:rPr>
        <w:t>可获得低空场景</w:t>
      </w:r>
      <w:r>
        <w:t>三维空间任意位置的</w:t>
      </w:r>
      <w:r>
        <w:rPr>
          <w:rFonts w:hint="eastAsia"/>
          <w:lang w:val="en-US" w:eastAsia="zh-CN"/>
        </w:rPr>
        <w:t>SINR值。</w:t>
      </w:r>
      <w:r>
        <w:rPr>
          <w:rFonts w:hint="eastAsia"/>
        </w:rPr>
        <w:t>系统仿真测试表明，在LOS径环境下，模型预测与仿真结果基本一致，模型与仿真</w:t>
      </w:r>
      <w:r>
        <w:rPr>
          <w:bCs/>
          <w:szCs w:val="21"/>
        </w:rPr>
        <w:t>均方差小于1.5</w:t>
      </w:r>
      <w:r>
        <w:rPr>
          <w:rFonts w:hint="eastAsia"/>
          <w:bCs/>
          <w:szCs w:val="21"/>
          <w:lang w:val="en-US" w:eastAsia="zh-CN"/>
        </w:rPr>
        <w:t>dB</w:t>
      </w:r>
      <w:r>
        <w:rPr>
          <w:bCs/>
          <w:szCs w:val="21"/>
        </w:rPr>
        <w:t>，</w:t>
      </w:r>
      <w:r>
        <w:rPr>
          <w:rFonts w:hint="eastAsia"/>
        </w:rPr>
        <w:t>平均差值在</w:t>
      </w:r>
      <w:r>
        <w:rPr>
          <w:rFonts w:hint="eastAsia"/>
          <w:lang w:val="en-US" w:eastAsia="zh-CN"/>
        </w:rPr>
        <w:t>0.2dB</w:t>
      </w:r>
      <w:r>
        <w:rPr>
          <w:rFonts w:hint="eastAsia"/>
        </w:rPr>
        <w:t>内。但</w:t>
      </w:r>
      <w:r>
        <w:rPr>
          <w:rFonts w:hint="eastAsia"/>
          <w:bCs/>
          <w:szCs w:val="21"/>
        </w:rPr>
        <w:t>在NLOS环境、阻隔较多的场景，出现比较多的反射、折射等非直射环境，此模型还需要进一步修正。</w:t>
      </w:r>
      <w:bookmarkEnd w:id="2"/>
    </w:p>
    <w:p>
      <w:pPr>
        <w:spacing w:line="312" w:lineRule="auto"/>
        <w:ind w:firstLine="420" w:firstLineChars="0"/>
      </w:pPr>
      <w:r>
        <w:rPr>
          <w:rFonts w:hint="eastAsia"/>
          <w:lang w:val="en-US" w:eastAsia="zh-CN"/>
        </w:rPr>
        <w:t>基于该模型预测</w:t>
      </w:r>
      <w:r>
        <w:rPr>
          <w:rFonts w:hint="eastAsia"/>
        </w:rPr>
        <w:t>低空立体组网下的SINR</w:t>
      </w:r>
      <w:r>
        <w:rPr>
          <w:rFonts w:hint="eastAsia"/>
          <w:lang w:val="en-US" w:eastAsia="zh-CN"/>
        </w:rPr>
        <w:t>和主服务小区</w:t>
      </w:r>
      <w:r>
        <w:rPr>
          <w:rFonts w:hint="eastAsia"/>
        </w:rPr>
        <w:t>，可为后续低空网络建设或业务开展提供技术支撑。比如可以对航线设计提出优化建议，以保证用户在该航线飞行时可以获得更好的网络性能及业务保障。后续还可以基于此低空干扰模型进一步考虑可能的干扰控制及容量提升方案。</w:t>
      </w:r>
    </w:p>
    <w:p>
      <w:pPr>
        <w:spacing w:line="312" w:lineRule="auto"/>
        <w:ind w:firstLine="0" w:firstLineChars="0"/>
        <w:rPr>
          <w:szCs w:val="21"/>
        </w:rPr>
      </w:pPr>
    </w:p>
    <w:p>
      <w:pPr>
        <w:spacing w:line="312" w:lineRule="auto"/>
        <w:ind w:firstLine="0" w:firstLineChars="0"/>
        <w:outlineLvl w:val="0"/>
        <w:rPr>
          <w:szCs w:val="21"/>
        </w:rPr>
      </w:pPr>
      <w:r>
        <w:rPr>
          <w:rFonts w:hint="eastAsia"/>
          <w:b/>
          <w:bCs/>
          <w:kern w:val="44"/>
          <w:szCs w:val="36"/>
        </w:rPr>
        <w:t>参考文献</w:t>
      </w:r>
      <w:r>
        <w:rPr>
          <w:rFonts w:hint="eastAsia"/>
          <w:szCs w:val="21"/>
        </w:rPr>
        <w:t>：</w:t>
      </w:r>
    </w:p>
    <w:p>
      <w:pPr>
        <w:numPr>
          <w:ilvl w:val="0"/>
          <w:numId w:val="7"/>
        </w:numPr>
        <w:spacing w:line="312" w:lineRule="auto"/>
        <w:ind w:firstLine="0" w:firstLineChars="0"/>
        <w:rPr>
          <w:ins w:id="1752" w:author="cmcc" w:date="2024-01-10T14:44:07Z"/>
          <w:szCs w:val="21"/>
        </w:rPr>
      </w:pPr>
      <w:ins w:id="1753" w:author="cmcc" w:date="2024-01-10T14:44:25Z">
        <w:r>
          <w:rPr>
            <w:rFonts w:ascii="Times New Roman" w:hAnsi="Times New Roman" w:eastAsia="宋体" w:cs="Times New Roman"/>
            <w:sz w:val="21"/>
            <w:szCs w:val="21"/>
            <w:rPrChange w:id="1754" w:author="cmcc" w:date="2024-01-10T14:44:31Z">
              <w:rPr>
                <w:rFonts w:ascii="宋体" w:hAnsi="宋体" w:eastAsia="宋体" w:cs="宋体"/>
                <w:sz w:val="24"/>
                <w:szCs w:val="24"/>
              </w:rPr>
            </w:rPrChange>
          </w:rPr>
          <w:t>Yong Zeng, Member, IEEE, Qingqing Wu, Member, IEEE, and Rui Zhang, Fellow, IEEE (Invited Paper)</w:t>
        </w:r>
      </w:ins>
      <w:ins w:id="1755" w:author="cmcc" w:date="2024-01-10T14:44:26Z">
        <w:r>
          <w:rPr>
            <w:rFonts w:hint="default" w:ascii="Times New Roman" w:hAnsi="Times New Roman" w:cs="Times New Roman"/>
            <w:sz w:val="21"/>
            <w:szCs w:val="21"/>
            <w:lang w:eastAsia="zh-CN"/>
            <w:rPrChange w:id="1756" w:author="cmcc" w:date="2024-01-10T14:44:31Z">
              <w:rPr>
                <w:rFonts w:hint="eastAsia" w:ascii="宋体" w:hAnsi="宋体" w:cs="宋体"/>
                <w:sz w:val="24"/>
                <w:szCs w:val="24"/>
                <w:lang w:eastAsia="zh-CN"/>
              </w:rPr>
            </w:rPrChange>
          </w:rPr>
          <w:t>，</w:t>
        </w:r>
      </w:ins>
      <w:ins w:id="1757" w:author="cmcc" w:date="2024-01-10T14:44:09Z">
        <w:r>
          <w:rPr>
            <w:rFonts w:ascii="Times New Roman" w:hAnsi="Times New Roman" w:eastAsia="宋体" w:cs="Times New Roman"/>
            <w:sz w:val="21"/>
            <w:szCs w:val="21"/>
            <w:rPrChange w:id="1758" w:author="cmcc" w:date="2024-01-10T14:44:31Z">
              <w:rPr>
                <w:rFonts w:ascii="宋体" w:hAnsi="宋体" w:eastAsia="宋体" w:cs="宋体"/>
                <w:sz w:val="24"/>
                <w:szCs w:val="24"/>
              </w:rPr>
            </w:rPrChange>
          </w:rPr>
          <w:t>Accessing From The Sky: A Tutorial on UAV Communications for 5G and Beyond</w:t>
        </w:r>
      </w:ins>
    </w:p>
    <w:p>
      <w:pPr>
        <w:numPr>
          <w:ilvl w:val="0"/>
          <w:numId w:val="7"/>
        </w:numPr>
        <w:spacing w:line="312" w:lineRule="auto"/>
        <w:ind w:firstLine="0" w:firstLineChars="0"/>
        <w:rPr>
          <w:del w:id="1759" w:author="cmcc" w:date="2024-01-10T14:44:11Z"/>
          <w:szCs w:val="21"/>
        </w:rPr>
      </w:pPr>
      <w:del w:id="1760" w:author="cmcc" w:date="2024-01-10T14:44:11Z">
        <w:r>
          <w:rPr>
            <w:szCs w:val="21"/>
          </w:rPr>
          <w:delText>中国民航局空管行业管理办公室. 《促进民用无人驾驶航 空发展的指导意见（征求意见稿）》. 北京: 中国民用航 空局, 2019</w:delText>
        </w:r>
      </w:del>
    </w:p>
    <w:p>
      <w:pPr>
        <w:ind w:firstLine="420"/>
        <w:rPr>
          <w:del w:id="1761" w:author="cmcc" w:date="2024-01-10T14:44:11Z"/>
          <w:szCs w:val="21"/>
        </w:rPr>
      </w:pPr>
      <w:del w:id="1762" w:author="cmcc" w:date="2024-01-10T14:44:11Z">
        <w:r>
          <w:rPr>
            <w:szCs w:val="21"/>
          </w:rPr>
          <w:delText>Air Traffic Control Industry Management Office of the CAAC. Guidance on Promoting the Development of Civil Unmanned Aviation (Draft). Beijing: Civil Aviation Administration of China, 2019. (in Chinese)</w:delText>
        </w:r>
      </w:del>
    </w:p>
    <w:p>
      <w:pPr>
        <w:numPr>
          <w:ilvl w:val="0"/>
          <w:numId w:val="7"/>
        </w:numPr>
        <w:spacing w:line="312" w:lineRule="auto"/>
        <w:ind w:firstLine="0" w:firstLineChars="0"/>
        <w:rPr>
          <w:ins w:id="1763" w:author="cmcc" w:date="2024-01-10T15:56:36Z"/>
          <w:szCs w:val="21"/>
        </w:rPr>
      </w:pPr>
      <w:ins w:id="1764" w:author="cmcc" w:date="2024-01-10T15:56:37Z">
        <w:r>
          <w:rPr>
            <w:rFonts w:ascii="Times New Roman" w:hAnsi="Times New Roman" w:eastAsia="宋体" w:cs="Times New Roman"/>
            <w:sz w:val="21"/>
            <w:szCs w:val="21"/>
            <w:rPrChange w:id="1765" w:author="cmcc" w:date="2024-01-10T15:56:45Z">
              <w:rPr>
                <w:rFonts w:ascii="宋体" w:hAnsi="宋体" w:eastAsia="宋体" w:cs="宋体"/>
                <w:sz w:val="24"/>
                <w:szCs w:val="24"/>
              </w:rPr>
            </w:rPrChange>
          </w:rPr>
          <w:t>“Paving the path to 5G: optimizing commercial LTE networks for drone communication.” https://www.qualcomm.com/news/onq/2016/09/06/paving-path-5g-optimizing-commercial-lte-networks-drone-communication, accessed: Feb. 18, 2019</w:t>
        </w:r>
      </w:ins>
    </w:p>
    <w:p>
      <w:pPr>
        <w:numPr>
          <w:ilvl w:val="0"/>
          <w:numId w:val="7"/>
        </w:numPr>
        <w:spacing w:line="312" w:lineRule="auto"/>
        <w:ind w:firstLine="0" w:firstLineChars="0"/>
        <w:rPr>
          <w:ins w:id="1766" w:author="cmcc" w:date="2024-01-10T14:44:48Z"/>
          <w:szCs w:val="21"/>
        </w:rPr>
      </w:pPr>
      <w:ins w:id="1767" w:author="cmcc" w:date="2024-01-10T15:59:43Z">
        <w:r>
          <w:rPr>
            <w:rFonts w:ascii="Times New Roman" w:hAnsi="Times New Roman" w:eastAsia="宋体" w:cs="Times New Roman"/>
            <w:sz w:val="21"/>
            <w:szCs w:val="21"/>
            <w:rPrChange w:id="1768" w:author="cmcc" w:date="2024-01-10T15:59:51Z">
              <w:rPr>
                <w:rFonts w:ascii="宋体" w:hAnsi="宋体" w:eastAsia="宋体" w:cs="宋体"/>
                <w:sz w:val="24"/>
                <w:szCs w:val="24"/>
              </w:rPr>
            </w:rPrChange>
          </w:rPr>
          <w:t>3GPP TR 36.777: “Technical specification group radio access network: study on enhanced LTE support for aerial vehicles”, V15.0.0, Dec., 2017.</w:t>
        </w:r>
      </w:ins>
    </w:p>
    <w:p>
      <w:pPr>
        <w:numPr>
          <w:ilvl w:val="0"/>
          <w:numId w:val="7"/>
        </w:numPr>
        <w:spacing w:line="312" w:lineRule="auto"/>
        <w:ind w:firstLine="0" w:firstLineChars="0"/>
        <w:rPr>
          <w:del w:id="1769" w:author="cmcc" w:date="2024-01-10T14:44:50Z"/>
          <w:szCs w:val="21"/>
        </w:rPr>
      </w:pPr>
      <w:del w:id="1770" w:author="cmcc" w:date="2024-01-10T14:44:50Z">
        <w:r>
          <w:rPr>
            <w:szCs w:val="21"/>
          </w:rPr>
          <w:delText>G．卡尔霍恩．数字蜂窝移动通信［M］．北京：人民邮电出版社 1997</w:delText>
        </w:r>
      </w:del>
    </w:p>
    <w:p>
      <w:pPr>
        <w:numPr>
          <w:ilvl w:val="0"/>
          <w:numId w:val="7"/>
        </w:numPr>
        <w:spacing w:line="312" w:lineRule="auto"/>
        <w:ind w:firstLine="0" w:firstLineChars="0"/>
        <w:rPr>
          <w:szCs w:val="21"/>
        </w:rPr>
      </w:pPr>
      <w:ins w:id="1771" w:author="cmcc" w:date="2024-01-10T14:52:59Z">
        <w:r>
          <w:rPr>
            <w:rFonts w:ascii="Times New Roman" w:hAnsi="Times New Roman" w:eastAsia="宋体" w:cs="Times New Roman"/>
            <w:sz w:val="21"/>
            <w:szCs w:val="21"/>
            <w:rPrChange w:id="1772" w:author="cmcc" w:date="2024-01-10T14:53:05Z">
              <w:rPr>
                <w:rFonts w:ascii="宋体" w:hAnsi="宋体" w:eastAsia="宋体" w:cs="宋体"/>
                <w:sz w:val="24"/>
                <w:szCs w:val="24"/>
              </w:rPr>
            </w:rPrChange>
          </w:rPr>
          <w:t>A. Al-Hourani, S. Kandeepan, and A. Jamalipour, “Modeling Air-to-Ground Path Loss for Low Altitude Platforms in Urban Environments,” IEEE GLOBE COM, Dec. 2014, pp. 2898–904.</w:t>
        </w:r>
      </w:ins>
      <w:del w:id="1773" w:author="cmcc" w:date="2024-01-10T14:52:59Z">
        <w:r>
          <w:rPr>
            <w:szCs w:val="21"/>
          </w:rPr>
          <w:delText>Minh Tri Nguyen and Long Bao Le, Flight Scheduling and Trajectory Control in UAV-Based Wireless Networks[C], International Wireless Communications and Mobile Computing Conference.2020</w:delText>
        </w:r>
      </w:del>
      <w:r>
        <w:rPr>
          <w:szCs w:val="21"/>
        </w:rPr>
        <w:t>.</w:t>
      </w:r>
    </w:p>
    <w:p>
      <w:pPr>
        <w:numPr>
          <w:ilvl w:val="0"/>
          <w:numId w:val="7"/>
        </w:numPr>
        <w:spacing w:line="312" w:lineRule="auto"/>
        <w:ind w:firstLine="0" w:firstLineChars="0"/>
        <w:rPr>
          <w:ins w:id="1774" w:author="cmcc" w:date="2024-01-10T14:53:09Z"/>
          <w:szCs w:val="21"/>
        </w:rPr>
      </w:pPr>
      <w:ins w:id="1775" w:author="cmcc" w:date="2024-01-10T14:55:48Z">
        <w:r>
          <w:rPr>
            <w:rFonts w:ascii="Times New Roman" w:hAnsi="Times New Roman" w:eastAsia="宋体" w:cs="Times New Roman"/>
            <w:sz w:val="21"/>
            <w:szCs w:val="21"/>
            <w:rPrChange w:id="1776" w:author="cmcc" w:date="2024-01-10T14:55:58Z">
              <w:rPr>
                <w:rFonts w:ascii="宋体" w:hAnsi="宋体" w:eastAsia="宋体" w:cs="宋体"/>
                <w:sz w:val="24"/>
                <w:szCs w:val="24"/>
              </w:rPr>
            </w:rPrChange>
          </w:rPr>
          <w:t>Dongsun Kim†, Jemin Lee†, and Tony Q. S. Quek∗</w:t>
        </w:r>
      </w:ins>
      <w:ins w:id="1777" w:author="cmcc" w:date="2024-01-10T14:55:52Z">
        <w:r>
          <w:rPr>
            <w:rFonts w:hint="default" w:ascii="Times New Roman" w:hAnsi="Times New Roman" w:cs="Times New Roman"/>
            <w:sz w:val="21"/>
            <w:szCs w:val="21"/>
            <w:lang w:val="en-US" w:eastAsia="zh-CN"/>
            <w:rPrChange w:id="1778" w:author="cmcc" w:date="2024-01-10T14:55:58Z">
              <w:rPr>
                <w:rFonts w:hint="eastAsia" w:ascii="宋体" w:hAnsi="宋体" w:cs="宋体"/>
                <w:sz w:val="24"/>
                <w:szCs w:val="24"/>
                <w:lang w:val="en-US" w:eastAsia="zh-CN"/>
              </w:rPr>
            </w:rPrChange>
          </w:rPr>
          <w:t>,</w:t>
        </w:r>
      </w:ins>
      <w:ins w:id="1779" w:author="cmcc" w:date="2024-01-10T14:55:38Z">
        <w:r>
          <w:rPr>
            <w:rFonts w:ascii="Times New Roman" w:hAnsi="Times New Roman" w:eastAsia="宋体" w:cs="Times New Roman"/>
            <w:sz w:val="21"/>
            <w:szCs w:val="21"/>
            <w:rPrChange w:id="1780" w:author="cmcc" w:date="2024-01-10T14:55:58Z">
              <w:rPr>
                <w:rFonts w:ascii="宋体" w:hAnsi="宋体" w:eastAsia="宋体" w:cs="宋体"/>
                <w:sz w:val="24"/>
                <w:szCs w:val="24"/>
              </w:rPr>
            </w:rPrChange>
          </w:rPr>
          <w:t>Performance Analysis for Multi-layer Unmanned Aerial Vehicle Networks</w:t>
        </w:r>
      </w:ins>
    </w:p>
    <w:p>
      <w:pPr>
        <w:numPr>
          <w:ilvl w:val="0"/>
          <w:numId w:val="7"/>
        </w:numPr>
        <w:spacing w:line="312" w:lineRule="auto"/>
        <w:ind w:firstLine="0" w:firstLineChars="0"/>
        <w:rPr>
          <w:del w:id="1781" w:author="cmcc" w:date="2024-01-10T14:53:11Z"/>
          <w:szCs w:val="21"/>
        </w:rPr>
      </w:pPr>
      <w:del w:id="1782" w:author="cmcc" w:date="2024-01-10T14:53:11Z">
        <w:r>
          <w:rPr>
            <w:szCs w:val="21"/>
          </w:rPr>
          <w:delText>中国移动通信有限公司，基于5G通信技术的无人机立体覆盖网络白皮书，2021年9月公开发布</w:delText>
        </w:r>
      </w:del>
    </w:p>
    <w:p>
      <w:pPr>
        <w:numPr>
          <w:ilvl w:val="0"/>
          <w:numId w:val="7"/>
        </w:numPr>
        <w:spacing w:line="312" w:lineRule="auto"/>
        <w:ind w:firstLine="0" w:firstLineChars="0"/>
        <w:rPr>
          <w:ins w:id="1783" w:author="cmcc" w:date="2024-01-10T14:58:21Z"/>
          <w:szCs w:val="21"/>
        </w:rPr>
      </w:pPr>
      <w:ins w:id="1784" w:author="cmcc" w:date="2024-01-10T14:58:25Z">
        <w:r>
          <w:rPr>
            <w:rFonts w:ascii="Times New Roman" w:hAnsi="Times New Roman" w:eastAsia="宋体" w:cs="Times New Roman"/>
            <w:sz w:val="21"/>
            <w:szCs w:val="21"/>
            <w:rPrChange w:id="1785" w:author="cmcc" w:date="2024-01-10T14:58:35Z">
              <w:rPr>
                <w:rFonts w:ascii="宋体" w:hAnsi="宋体" w:eastAsia="宋体" w:cs="宋体"/>
                <w:sz w:val="24"/>
                <w:szCs w:val="24"/>
              </w:rPr>
            </w:rPrChange>
          </w:rPr>
          <w:t>A. Al-Hourani, S. Kandeepan, and S. Lardner, “Optimal Lap Altitude for Maximum Coverage,” IEEE Wireless Commun. Letters, vol. 3, no. 6, Dec 2014, pp. 569–72.</w:t>
        </w:r>
      </w:ins>
    </w:p>
    <w:p>
      <w:pPr>
        <w:numPr>
          <w:ilvl w:val="0"/>
          <w:numId w:val="7"/>
        </w:numPr>
        <w:spacing w:line="312" w:lineRule="auto"/>
        <w:ind w:firstLine="0" w:firstLineChars="0"/>
        <w:rPr>
          <w:del w:id="1786" w:author="cmcc" w:date="2024-01-10T14:58:23Z"/>
          <w:szCs w:val="21"/>
        </w:rPr>
      </w:pPr>
      <w:del w:id="1787" w:author="cmcc" w:date="2024-01-10T14:58:23Z">
        <w:r>
          <w:rPr>
            <w:szCs w:val="21"/>
          </w:rPr>
          <w:delText xml:space="preserve">Supratim Deb and Pantelis Monogioudis, </w:delText>
        </w:r>
      </w:del>
      <w:del w:id="1788" w:author="cmcc" w:date="2024-01-10T14:58:23Z">
        <w:r>
          <w:rPr/>
          <w:fldChar w:fldCharType="begin"/>
        </w:r>
      </w:del>
      <w:del w:id="1789" w:author="cmcc" w:date="2024-01-10T14:58:23Z">
        <w:r>
          <w:rPr/>
          <w:delInstrText xml:space="preserve"> HYPERLINK "https://ieeexplore.ieee.org/document/6732982/" </w:delInstrText>
        </w:r>
      </w:del>
      <w:del w:id="1790" w:author="cmcc" w:date="2024-01-10T14:58:23Z">
        <w:r>
          <w:rPr/>
          <w:fldChar w:fldCharType="separate"/>
        </w:r>
      </w:del>
      <w:del w:id="1791" w:author="cmcc" w:date="2024-01-10T14:58:23Z">
        <w:r>
          <w:rPr>
            <w:szCs w:val="21"/>
          </w:rPr>
          <w:delText>Learning-Based Uplink Interference Management  in 4G LTE Cellular Systems</w:delText>
        </w:r>
      </w:del>
      <w:del w:id="1792" w:author="cmcc" w:date="2024-01-10T14:58:23Z">
        <w:r>
          <w:rPr>
            <w:szCs w:val="21"/>
          </w:rPr>
          <w:fldChar w:fldCharType="end"/>
        </w:r>
      </w:del>
      <w:del w:id="1793" w:author="cmcc" w:date="2024-01-10T14:58:23Z">
        <w:r>
          <w:rPr>
            <w:szCs w:val="21"/>
          </w:rPr>
          <w:delText>, </w:delText>
        </w:r>
      </w:del>
      <w:del w:id="1794" w:author="cmcc" w:date="2024-01-10T14:58:23Z">
        <w:r>
          <w:rPr/>
          <w:fldChar w:fldCharType="begin"/>
        </w:r>
      </w:del>
      <w:del w:id="1795" w:author="cmcc" w:date="2024-01-10T14:58:23Z">
        <w:r>
          <w:rPr/>
          <w:delInstrText xml:space="preserve"> HYPERLINK "https://ieeexplore.ieee.org/xpl/RecentIssue.jsp?punumber=90" </w:delInstrText>
        </w:r>
      </w:del>
      <w:del w:id="1796" w:author="cmcc" w:date="2024-01-10T14:58:23Z">
        <w:r>
          <w:rPr/>
          <w:fldChar w:fldCharType="separate"/>
        </w:r>
      </w:del>
      <w:del w:id="1797" w:author="cmcc" w:date="2024-01-10T14:58:23Z">
        <w:r>
          <w:rPr>
            <w:szCs w:val="21"/>
          </w:rPr>
          <w:delText>IEEE/ACM Transactions on Networking</w:delText>
        </w:r>
      </w:del>
      <w:del w:id="1798" w:author="cmcc" w:date="2024-01-10T14:58:23Z">
        <w:r>
          <w:rPr>
            <w:szCs w:val="21"/>
          </w:rPr>
          <w:fldChar w:fldCharType="end"/>
        </w:r>
      </w:del>
      <w:del w:id="1799" w:author="cmcc" w:date="2024-01-10T14:58:23Z">
        <w:r>
          <w:rPr>
            <w:szCs w:val="21"/>
          </w:rPr>
          <w:delText> ( Volume: 23, </w:delText>
        </w:r>
      </w:del>
      <w:del w:id="1800" w:author="cmcc" w:date="2024-01-10T14:58:23Z">
        <w:r>
          <w:rPr/>
          <w:fldChar w:fldCharType="begin"/>
        </w:r>
      </w:del>
      <w:del w:id="1801" w:author="cmcc" w:date="2024-01-10T14:58:23Z">
        <w:r>
          <w:rPr/>
          <w:delInstrText xml:space="preserve"> HYPERLINK "https://ieeexplore.ieee.org/xpl/tocresult.jsp?isnumber=7086110&amp;punumber=90" </w:delInstrText>
        </w:r>
      </w:del>
      <w:del w:id="1802" w:author="cmcc" w:date="2024-01-10T14:58:23Z">
        <w:r>
          <w:rPr/>
          <w:fldChar w:fldCharType="separate"/>
        </w:r>
      </w:del>
      <w:del w:id="1803" w:author="cmcc" w:date="2024-01-10T14:58:23Z">
        <w:r>
          <w:rPr>
            <w:szCs w:val="21"/>
          </w:rPr>
          <w:delText>Issue: 2</w:delText>
        </w:r>
      </w:del>
      <w:del w:id="1804" w:author="cmcc" w:date="2024-01-10T14:58:23Z">
        <w:r>
          <w:rPr>
            <w:szCs w:val="21"/>
          </w:rPr>
          <w:fldChar w:fldCharType="end"/>
        </w:r>
      </w:del>
      <w:del w:id="1805" w:author="cmcc" w:date="2024-01-10T14:58:23Z">
        <w:r>
          <w:rPr>
            <w:szCs w:val="21"/>
          </w:rPr>
          <w:delText>, April 2015):398 - 411</w:delText>
        </w:r>
      </w:del>
    </w:p>
    <w:p>
      <w:pPr>
        <w:numPr>
          <w:ilvl w:val="0"/>
          <w:numId w:val="7"/>
        </w:numPr>
        <w:spacing w:line="312" w:lineRule="auto"/>
        <w:ind w:firstLine="0" w:firstLineChars="0"/>
        <w:rPr>
          <w:ins w:id="1806" w:author="cmcc" w:date="2024-01-10T15:00:27Z"/>
          <w:szCs w:val="21"/>
        </w:rPr>
      </w:pPr>
      <w:ins w:id="1807" w:author="cmcc" w:date="2024-01-10T15:00:29Z">
        <w:r>
          <w:rPr>
            <w:rFonts w:ascii="Times New Roman" w:hAnsi="Times New Roman" w:eastAsia="宋体" w:cs="Times New Roman"/>
            <w:sz w:val="21"/>
            <w:szCs w:val="21"/>
            <w:rPrChange w:id="1808" w:author="cmcc" w:date="2024-01-10T15:00:39Z">
              <w:rPr>
                <w:rFonts w:ascii="宋体" w:hAnsi="宋体" w:eastAsia="宋体" w:cs="宋体"/>
                <w:sz w:val="24"/>
                <w:szCs w:val="24"/>
              </w:rPr>
            </w:rPrChange>
          </w:rPr>
          <w:t>Q. Wu, W. Mei, and R. Zhang, “Safeguarding wireless network with UAVs: a physical layer security perspective,” arXiv preprint arXiv:1902.02472, 2019.</w:t>
        </w:r>
      </w:ins>
    </w:p>
    <w:p>
      <w:pPr>
        <w:numPr>
          <w:ilvl w:val="0"/>
          <w:numId w:val="7"/>
        </w:numPr>
        <w:spacing w:line="312" w:lineRule="auto"/>
        <w:ind w:firstLine="0" w:firstLineChars="0"/>
        <w:rPr>
          <w:del w:id="1809" w:author="cmcc" w:date="2024-01-10T15:00:31Z"/>
          <w:szCs w:val="21"/>
        </w:rPr>
      </w:pPr>
      <w:del w:id="1810" w:author="cmcc" w:date="2024-01-10T15:00:31Z">
        <w:r>
          <w:rPr>
            <w:szCs w:val="21"/>
          </w:rPr>
          <w:delText>Hellaoui H , Chelli A , Bagaa M ,et al.UAV Communication Strategies in the Next Generation of Mobile Networks[C], International Wireless Communications and Mobile Computing Conference.2020.</w:delText>
        </w:r>
      </w:del>
    </w:p>
    <w:p>
      <w:pPr>
        <w:numPr>
          <w:ilvl w:val="0"/>
          <w:numId w:val="7"/>
        </w:numPr>
        <w:spacing w:line="312" w:lineRule="auto"/>
        <w:ind w:firstLine="0" w:firstLineChars="0"/>
        <w:rPr>
          <w:ins w:id="1811" w:author="cmcc" w:date="2024-01-10T15:08:08Z"/>
          <w:szCs w:val="21"/>
        </w:rPr>
      </w:pPr>
      <w:ins w:id="1812" w:author="cmcc" w:date="2024-01-10T15:01:49Z">
        <w:r>
          <w:rPr>
            <w:rFonts w:ascii="Times New Roman" w:hAnsi="Times New Roman" w:eastAsia="宋体" w:cs="Times New Roman"/>
            <w:sz w:val="21"/>
            <w:szCs w:val="21"/>
            <w:rPrChange w:id="1813" w:author="cmcc" w:date="2024-01-10T15:02:06Z">
              <w:rPr>
                <w:rFonts w:ascii="宋体" w:hAnsi="宋体" w:eastAsia="宋体" w:cs="宋体"/>
                <w:sz w:val="24"/>
                <w:szCs w:val="24"/>
              </w:rPr>
            </w:rPrChange>
          </w:rPr>
          <w:t>Wahab Khawaja , Ismail Guvenc , David W. Matolak</w:t>
        </w:r>
      </w:ins>
      <w:ins w:id="1814" w:author="cmcc" w:date="2024-01-10T15:01:52Z">
        <w:r>
          <w:rPr>
            <w:rFonts w:hint="default" w:ascii="Times New Roman" w:hAnsi="Times New Roman" w:cs="Times New Roman"/>
            <w:sz w:val="21"/>
            <w:szCs w:val="21"/>
            <w:lang w:val="en-US" w:eastAsia="zh-CN"/>
            <w:rPrChange w:id="1815" w:author="cmcc" w:date="2024-01-10T15:02:06Z">
              <w:rPr>
                <w:rFonts w:hint="eastAsia" w:ascii="宋体" w:hAnsi="宋体" w:cs="宋体"/>
                <w:sz w:val="24"/>
                <w:szCs w:val="24"/>
                <w:lang w:val="en-US" w:eastAsia="zh-CN"/>
              </w:rPr>
            </w:rPrChange>
          </w:rPr>
          <w:t>,</w:t>
        </w:r>
      </w:ins>
      <w:ins w:id="1816" w:author="cmcc" w:date="2024-01-10T15:02:00Z">
        <w:r>
          <w:rPr>
            <w:rFonts w:ascii="Times New Roman" w:hAnsi="Times New Roman" w:eastAsia="宋体" w:cs="Times New Roman"/>
            <w:sz w:val="21"/>
            <w:szCs w:val="21"/>
            <w:rPrChange w:id="1817" w:author="cmcc" w:date="2024-01-10T15:02:06Z">
              <w:rPr>
                <w:rFonts w:ascii="宋体" w:hAnsi="宋体" w:eastAsia="宋体" w:cs="宋体"/>
                <w:sz w:val="24"/>
                <w:szCs w:val="24"/>
              </w:rPr>
            </w:rPrChange>
          </w:rPr>
          <w:t>Uwe-Carsten Fiebig, and Nicolas Schneckenburger</w:t>
        </w:r>
      </w:ins>
      <w:ins w:id="1818" w:author="cmcc" w:date="2024-01-10T15:02:01Z">
        <w:r>
          <w:rPr>
            <w:rFonts w:hint="default" w:ascii="Times New Roman" w:hAnsi="Times New Roman" w:cs="Times New Roman"/>
            <w:sz w:val="21"/>
            <w:szCs w:val="21"/>
            <w:lang w:val="en-US" w:eastAsia="zh-CN"/>
            <w:rPrChange w:id="1819" w:author="cmcc" w:date="2024-01-10T15:02:06Z">
              <w:rPr>
                <w:rFonts w:hint="eastAsia" w:ascii="宋体" w:hAnsi="宋体" w:cs="宋体"/>
                <w:sz w:val="24"/>
                <w:szCs w:val="24"/>
                <w:lang w:val="en-US" w:eastAsia="zh-CN"/>
              </w:rPr>
            </w:rPrChange>
          </w:rPr>
          <w:t>,</w:t>
        </w:r>
      </w:ins>
      <w:ins w:id="1820" w:author="cmcc" w:date="2024-01-10T15:01:32Z">
        <w:r>
          <w:rPr>
            <w:rFonts w:ascii="Times New Roman" w:hAnsi="Times New Roman" w:eastAsia="宋体" w:cs="Times New Roman"/>
            <w:sz w:val="21"/>
            <w:szCs w:val="21"/>
            <w:rPrChange w:id="1821" w:author="cmcc" w:date="2024-01-10T15:02:06Z">
              <w:rPr>
                <w:rFonts w:ascii="宋体" w:hAnsi="宋体" w:eastAsia="宋体" w:cs="宋体"/>
                <w:sz w:val="24"/>
                <w:szCs w:val="24"/>
              </w:rPr>
            </w:rPrChange>
          </w:rPr>
          <w:t>A Survey of Air-to-Ground Propagation Channel Modeling for Unmanned Aerial Vehicles</w:t>
        </w:r>
      </w:ins>
    </w:p>
    <w:p>
      <w:pPr>
        <w:numPr>
          <w:ilvl w:val="0"/>
          <w:numId w:val="7"/>
        </w:numPr>
        <w:spacing w:line="312" w:lineRule="auto"/>
        <w:ind w:firstLine="0" w:firstLineChars="0"/>
        <w:rPr>
          <w:ins w:id="1822" w:author="cmcc" w:date="2024-01-10T16:55:48Z"/>
          <w:rFonts w:hint="eastAsia"/>
          <w:szCs w:val="21"/>
          <w:rPrChange w:id="1823" w:author="cmcc" w:date="2024-01-10T17:01:57Z">
            <w:rPr>
              <w:ins w:id="1824" w:author="cmcc" w:date="2024-01-10T16:55:48Z"/>
              <w:szCs w:val="21"/>
            </w:rPr>
          </w:rPrChange>
        </w:rPr>
      </w:pPr>
      <w:ins w:id="1825" w:author="cmcc" w:date="2024-01-10T17:01:41Z">
        <w:r>
          <w:rPr>
            <w:rFonts w:hint="eastAsia" w:ascii="Times New Roman" w:hAnsi="Times New Roman" w:eastAsia="宋体" w:cs="Times New Roman"/>
            <w:sz w:val="21"/>
            <w:szCs w:val="21"/>
            <w:rPrChange w:id="1826" w:author="cmcc" w:date="2024-01-10T17:01:57Z">
              <w:rPr>
                <w:rFonts w:ascii="宋体" w:hAnsi="宋体" w:eastAsia="宋体" w:cs="宋体"/>
                <w:sz w:val="24"/>
                <w:szCs w:val="24"/>
              </w:rPr>
            </w:rPrChange>
          </w:rPr>
          <w:t>Junyu Liu , Member, IEEE, Min Sheng</w:t>
        </w:r>
      </w:ins>
      <w:ins w:id="1827" w:author="cmcc" w:date="2024-01-10T17:01:43Z">
        <w:r>
          <w:rPr>
            <w:rFonts w:hint="eastAsia" w:ascii="Times New Roman" w:hAnsi="Times New Roman" w:cs="Times New Roman"/>
            <w:sz w:val="21"/>
            <w:szCs w:val="21"/>
            <w:lang w:val="en-US" w:eastAsia="zh-CN"/>
            <w:rPrChange w:id="1828" w:author="cmcc" w:date="2024-01-10T17:01:57Z">
              <w:rPr>
                <w:rFonts w:hint="eastAsia" w:ascii="宋体" w:hAnsi="宋体" w:cs="宋体"/>
                <w:sz w:val="24"/>
                <w:szCs w:val="24"/>
                <w:lang w:val="en-US" w:eastAsia="zh-CN"/>
              </w:rPr>
            </w:rPrChange>
          </w:rPr>
          <w:t>,</w:t>
        </w:r>
      </w:ins>
      <w:ins w:id="1829" w:author="cmcc" w:date="2024-01-10T17:01:52Z">
        <w:r>
          <w:rPr>
            <w:rFonts w:hint="eastAsia" w:ascii="Times New Roman" w:hAnsi="Times New Roman" w:eastAsia="宋体" w:cs="Times New Roman"/>
            <w:sz w:val="21"/>
            <w:szCs w:val="21"/>
            <w:rPrChange w:id="1830" w:author="cmcc" w:date="2024-01-10T17:01:57Z">
              <w:rPr>
                <w:rFonts w:ascii="宋体" w:hAnsi="宋体" w:eastAsia="宋体" w:cs="宋体"/>
                <w:sz w:val="24"/>
                <w:szCs w:val="24"/>
              </w:rPr>
            </w:rPrChange>
          </w:rPr>
          <w:t>Senior Member, IEEE, Ruiling Lyu</w:t>
        </w:r>
      </w:ins>
      <w:ins w:id="1831" w:author="cmcc" w:date="2024-01-10T17:01:54Z">
        <w:r>
          <w:rPr>
            <w:rFonts w:hint="eastAsia" w:ascii="Times New Roman" w:hAnsi="Times New Roman" w:cs="Times New Roman"/>
            <w:sz w:val="21"/>
            <w:szCs w:val="21"/>
            <w:lang w:val="en-US" w:eastAsia="zh-CN"/>
            <w:rPrChange w:id="1832" w:author="cmcc" w:date="2024-01-10T17:01:57Z">
              <w:rPr>
                <w:rFonts w:hint="eastAsia" w:ascii="宋体" w:hAnsi="宋体" w:cs="宋体"/>
                <w:sz w:val="24"/>
                <w:szCs w:val="24"/>
                <w:lang w:val="en-US" w:eastAsia="zh-CN"/>
              </w:rPr>
            </w:rPrChange>
          </w:rPr>
          <w:t>,</w:t>
        </w:r>
      </w:ins>
      <w:ins w:id="1833" w:author="cmcc" w:date="2024-01-10T17:01:27Z">
        <w:r>
          <w:rPr>
            <w:rFonts w:hint="eastAsia" w:ascii="Times New Roman" w:hAnsi="Times New Roman" w:eastAsia="宋体" w:cs="Times New Roman"/>
            <w:sz w:val="21"/>
            <w:szCs w:val="21"/>
            <w:rPrChange w:id="1834" w:author="cmcc" w:date="2024-01-10T17:01:57Z">
              <w:rPr>
                <w:rFonts w:ascii="宋体" w:hAnsi="宋体" w:eastAsia="宋体" w:cs="宋体"/>
                <w:sz w:val="24"/>
                <w:szCs w:val="24"/>
              </w:rPr>
            </w:rPrChange>
          </w:rPr>
          <w:t>Performance Analysis and Optimization of UAV Integrated Terrestrial Cellular Network</w:t>
        </w:r>
      </w:ins>
    </w:p>
    <w:p>
      <w:pPr>
        <w:numPr>
          <w:ilvl w:val="0"/>
          <w:numId w:val="7"/>
        </w:numPr>
        <w:spacing w:line="312" w:lineRule="auto"/>
        <w:ind w:firstLine="0" w:firstLineChars="0"/>
        <w:rPr>
          <w:del w:id="1835" w:author="cmcc" w:date="2024-01-10T15:06:51Z"/>
          <w:szCs w:val="21"/>
        </w:rPr>
      </w:pPr>
      <w:del w:id="1836" w:author="cmcc" w:date="2024-01-10T15:06:51Z">
        <w:r>
          <w:rPr>
            <w:szCs w:val="21"/>
          </w:rPr>
          <w:delText>Peng Yu , Senior Member, IEEE, Yahui Ding, Zifan Li, Jingyue Tian, Energy-Efficient Coverage and Capacity Enhancement With Intelligent UAV-BSs Deployment in 6G Edge Networks, IEEE TRANSACTIONS ON INTELLIGENT TRANSPORTATION SYSTEMS, VOL. 24, NO. 7, JULY 2023</w:delText>
        </w:r>
      </w:del>
    </w:p>
    <w:p>
      <w:pPr>
        <w:numPr>
          <w:ilvl w:val="0"/>
          <w:numId w:val="7"/>
        </w:numPr>
        <w:spacing w:line="312" w:lineRule="auto"/>
        <w:ind w:firstLine="0" w:firstLineChars="0"/>
        <w:rPr>
          <w:del w:id="1837" w:author="cmcc" w:date="2024-01-10T15:08:06Z"/>
          <w:szCs w:val="21"/>
        </w:rPr>
      </w:pPr>
      <w:del w:id="1838" w:author="cmcc" w:date="2024-01-10T15:08:06Z">
        <w:r>
          <w:rPr>
            <w:szCs w:val="21"/>
          </w:rPr>
          <w:delText>Demeke Shumeye Lakew, Arooj Masood, Sungrae Cho, 3D UAV Placement and Trajectory Optimization in UAV Assisted Wireless Networks[C], International Wireless Communications and Mobile Computing Conference.2020.</w:delText>
        </w:r>
      </w:del>
    </w:p>
    <w:p>
      <w:pPr>
        <w:numPr>
          <w:ilvl w:val="0"/>
          <w:numId w:val="7"/>
        </w:numPr>
        <w:spacing w:line="312" w:lineRule="auto"/>
        <w:ind w:firstLine="0" w:firstLineChars="0"/>
        <w:rPr>
          <w:del w:id="1839" w:author="cmcc" w:date="2024-01-10T15:08:06Z"/>
          <w:szCs w:val="21"/>
        </w:rPr>
      </w:pPr>
      <w:del w:id="1840" w:author="cmcc" w:date="2024-01-10T15:08:06Z">
        <w:r>
          <w:rPr>
            <w:szCs w:val="21"/>
          </w:rPr>
          <w:delText>Jongyul Lee and Vasilis Friderikos, Interference aware path planning optimization for multiple UAVs in beyond 5G networks, JOURNAL OF COMMUNICATIONS AND NETWORKS, VOL. 24, NO. 2, APRIL 2022: 125-138</w:delText>
        </w:r>
      </w:del>
    </w:p>
    <w:p>
      <w:pPr>
        <w:numPr>
          <w:ilvl w:val="0"/>
          <w:numId w:val="7"/>
        </w:numPr>
        <w:spacing w:line="312" w:lineRule="auto"/>
        <w:ind w:firstLine="0" w:firstLineChars="0"/>
        <w:rPr>
          <w:ins w:id="1841" w:author="cmcc" w:date="2024-01-10T16:52:47Z"/>
          <w:szCs w:val="21"/>
        </w:rPr>
      </w:pPr>
      <w:ins w:id="1842" w:author="cmcc" w:date="2024-01-10T16:52:48Z">
        <w:r>
          <w:rPr>
            <w:rFonts w:ascii="Times New Roman" w:hAnsi="Times New Roman" w:eastAsia="宋体" w:cs="Times New Roman"/>
            <w:sz w:val="21"/>
            <w:szCs w:val="21"/>
          </w:rPr>
          <w:t>R. Amer et al., “Toward a connected sky: Performance of beamforming with down-tilted antennas for ground and UAV user co-existence,” IEEE Commun. Lett., vol. 23, no. 10, pp. 1840–1844, Oct. 2019.</w:t>
        </w:r>
      </w:ins>
    </w:p>
    <w:p>
      <w:pPr>
        <w:numPr>
          <w:ilvl w:val="0"/>
          <w:numId w:val="7"/>
        </w:numPr>
        <w:spacing w:line="312" w:lineRule="auto"/>
        <w:ind w:firstLine="0" w:firstLineChars="0"/>
        <w:rPr>
          <w:ins w:id="1843" w:author="cmcc" w:date="2024-01-10T15:14:54Z"/>
          <w:szCs w:val="21"/>
        </w:rPr>
      </w:pPr>
      <w:ins w:id="1844" w:author="cmcc" w:date="2024-01-10T15:15:12Z">
        <w:r>
          <w:rPr>
            <w:rFonts w:ascii="Times New Roman" w:hAnsi="Times New Roman" w:eastAsia="宋体" w:cs="Times New Roman"/>
            <w:sz w:val="21"/>
            <w:szCs w:val="21"/>
            <w:rPrChange w:id="1845" w:author="cmcc" w:date="2024-01-10T15:15:19Z">
              <w:rPr>
                <w:rFonts w:ascii="宋体" w:hAnsi="宋体" w:eastAsia="宋体" w:cs="宋体"/>
                <w:sz w:val="24"/>
                <w:szCs w:val="24"/>
              </w:rPr>
            </w:rPrChange>
          </w:rPr>
          <w:t>Dongsun Kim, Student Member, IEEE, JeminLee</w:t>
        </w:r>
      </w:ins>
      <w:ins w:id="1846" w:author="cmcc" w:date="2024-01-10T15:15:13Z">
        <w:r>
          <w:rPr>
            <w:rFonts w:hint="default" w:ascii="Times New Roman" w:hAnsi="Times New Roman" w:cs="Times New Roman"/>
            <w:sz w:val="21"/>
            <w:szCs w:val="21"/>
            <w:lang w:val="en-US" w:eastAsia="zh-CN"/>
            <w:rPrChange w:id="1847" w:author="cmcc" w:date="2024-01-10T15:15:19Z">
              <w:rPr>
                <w:rFonts w:hint="eastAsia" w:ascii="宋体" w:hAnsi="宋体" w:cs="宋体"/>
                <w:sz w:val="24"/>
                <w:szCs w:val="24"/>
                <w:lang w:val="en-US" w:eastAsia="zh-CN"/>
              </w:rPr>
            </w:rPrChange>
          </w:rPr>
          <w:t>,</w:t>
        </w:r>
      </w:ins>
      <w:ins w:id="1848" w:author="cmcc" w:date="2024-01-10T15:15:14Z">
        <w:r>
          <w:rPr>
            <w:rFonts w:hint="default" w:ascii="Times New Roman" w:hAnsi="Times New Roman" w:cs="Times New Roman"/>
            <w:sz w:val="21"/>
            <w:szCs w:val="21"/>
            <w:lang w:val="en-US" w:eastAsia="zh-CN"/>
            <w:rPrChange w:id="1849" w:author="cmcc" w:date="2024-01-10T15:15:19Z">
              <w:rPr>
                <w:rFonts w:hint="eastAsia" w:ascii="宋体" w:hAnsi="宋体" w:cs="宋体"/>
                <w:sz w:val="24"/>
                <w:szCs w:val="24"/>
                <w:lang w:val="en-US" w:eastAsia="zh-CN"/>
              </w:rPr>
            </w:rPrChange>
          </w:rPr>
          <w:t xml:space="preserve"> </w:t>
        </w:r>
      </w:ins>
      <w:ins w:id="1850" w:author="cmcc" w:date="2024-01-10T15:14:56Z">
        <w:r>
          <w:rPr>
            <w:rFonts w:ascii="Times New Roman" w:hAnsi="Times New Roman" w:eastAsia="宋体" w:cs="Times New Roman"/>
            <w:sz w:val="21"/>
            <w:szCs w:val="21"/>
            <w:rPrChange w:id="1851" w:author="cmcc" w:date="2024-01-10T15:15:19Z">
              <w:rPr>
                <w:rFonts w:ascii="宋体" w:hAnsi="宋体" w:eastAsia="宋体" w:cs="宋体"/>
                <w:sz w:val="24"/>
                <w:szCs w:val="24"/>
              </w:rPr>
            </w:rPrChange>
          </w:rPr>
          <w:t>Multi-layer Unmanned Aerial Vehicle Networks: Modeling and Performance Analysis</w:t>
        </w:r>
      </w:ins>
    </w:p>
    <w:p>
      <w:pPr>
        <w:numPr>
          <w:ilvl w:val="0"/>
          <w:numId w:val="7"/>
        </w:numPr>
        <w:spacing w:line="312" w:lineRule="auto"/>
        <w:ind w:firstLine="0" w:firstLineChars="0"/>
        <w:rPr>
          <w:del w:id="1852" w:author="cmcc" w:date="2024-01-10T15:15:00Z"/>
          <w:szCs w:val="21"/>
        </w:rPr>
      </w:pPr>
      <w:del w:id="1853" w:author="cmcc" w:date="2024-01-10T15:15:00Z">
        <w:r>
          <w:rPr>
            <w:szCs w:val="21"/>
          </w:rPr>
          <w:delText>Shimin Gong , Meng Wang , Bo Gu , Wenjie Zhang , Dinh Thai Hoang , and Dusit Niyato ,  Bayesian Optimization Enhanced Deep Reinforcement Learning for Trajectory Planning and Network Formation in Multi-UAV Networks, IEEE TRANSACTIONS ON VEHICULAR TECHNOLOGY, VOL. 72, NO. 8, AUGUST 2023: 10933-10948</w:delText>
        </w:r>
      </w:del>
    </w:p>
    <w:p>
      <w:pPr>
        <w:numPr>
          <w:ilvl w:val="0"/>
          <w:numId w:val="7"/>
        </w:numPr>
        <w:spacing w:line="312" w:lineRule="auto"/>
        <w:ind w:firstLine="0" w:firstLineChars="0"/>
        <w:rPr>
          <w:ins w:id="1854" w:author="cmcc" w:date="2024-01-10T16:55:56Z"/>
          <w:szCs w:val="21"/>
        </w:rPr>
      </w:pPr>
      <w:ins w:id="1855" w:author="cmcc" w:date="2024-01-10T16:55:57Z">
        <w:r>
          <w:rPr>
            <w:rFonts w:ascii="Times New Roman" w:hAnsi="Times New Roman" w:eastAsia="宋体" w:cs="Times New Roman"/>
            <w:sz w:val="21"/>
            <w:szCs w:val="21"/>
          </w:rPr>
          <w:t>Yuanyuan Du, Graduate Student Member, IEEE, Hongtao Zhang</w:t>
        </w:r>
      </w:ins>
      <w:ins w:id="1856" w:author="cmcc" w:date="2024-01-10T16:55:57Z">
        <w:r>
          <w:rPr>
            <w:rFonts w:hint="default" w:ascii="Times New Roman" w:hAnsi="Times New Roman" w:cs="Times New Roman"/>
            <w:sz w:val="21"/>
            <w:szCs w:val="21"/>
            <w:lang w:val="en-US" w:eastAsia="zh-CN"/>
          </w:rPr>
          <w:t xml:space="preserve">, </w:t>
        </w:r>
      </w:ins>
      <w:ins w:id="1857" w:author="cmcc" w:date="2024-01-10T16:55:57Z">
        <w:r>
          <w:rPr>
            <w:rFonts w:hint="default"/>
            <w:szCs w:val="21"/>
          </w:rPr>
          <w:t>Modeling</w:t>
        </w:r>
      </w:ins>
      <w:ins w:id="1858" w:author="cmcc" w:date="2024-01-10T16:55:57Z">
        <w:r>
          <w:rPr>
            <w:rFonts w:hint="eastAsia"/>
            <w:szCs w:val="21"/>
            <w:lang w:val="en-US" w:eastAsia="zh-CN"/>
          </w:rPr>
          <w:t xml:space="preserve"> </w:t>
        </w:r>
      </w:ins>
      <w:ins w:id="1859" w:author="cmcc" w:date="2024-01-10T16:55:57Z">
        <w:r>
          <w:rPr>
            <w:rFonts w:hint="default"/>
            <w:szCs w:val="21"/>
          </w:rPr>
          <w:t>and</w:t>
        </w:r>
      </w:ins>
      <w:ins w:id="1860" w:author="cmcc" w:date="2024-01-10T16:55:57Z">
        <w:r>
          <w:rPr>
            <w:rFonts w:hint="eastAsia"/>
            <w:szCs w:val="21"/>
            <w:lang w:val="en-US" w:eastAsia="zh-CN"/>
          </w:rPr>
          <w:t xml:space="preserve"> </w:t>
        </w:r>
      </w:ins>
      <w:ins w:id="1861" w:author="cmcc" w:date="2024-01-10T16:55:57Z">
        <w:r>
          <w:rPr>
            <w:rFonts w:hint="default"/>
            <w:szCs w:val="21"/>
          </w:rPr>
          <w:t>Coverage</w:t>
        </w:r>
      </w:ins>
      <w:ins w:id="1862" w:author="cmcc" w:date="2024-01-10T16:55:57Z">
        <w:r>
          <w:rPr>
            <w:rFonts w:hint="eastAsia"/>
            <w:szCs w:val="21"/>
            <w:lang w:val="en-US" w:eastAsia="zh-CN"/>
          </w:rPr>
          <w:t xml:space="preserve"> </w:t>
        </w:r>
      </w:ins>
      <w:ins w:id="1863" w:author="cmcc" w:date="2024-01-10T16:55:57Z">
        <w:r>
          <w:rPr>
            <w:rFonts w:hint="default"/>
            <w:szCs w:val="21"/>
          </w:rPr>
          <w:t>Analysis</w:t>
        </w:r>
      </w:ins>
      <w:ins w:id="1864" w:author="cmcc" w:date="2024-01-10T16:55:57Z">
        <w:r>
          <w:rPr>
            <w:rFonts w:hint="eastAsia"/>
            <w:szCs w:val="21"/>
            <w:lang w:val="en-US" w:eastAsia="zh-CN"/>
          </w:rPr>
          <w:t xml:space="preserve"> </w:t>
        </w:r>
      </w:ins>
      <w:ins w:id="1865" w:author="cmcc" w:date="2024-01-10T16:55:57Z">
        <w:r>
          <w:rPr>
            <w:rFonts w:hint="default"/>
            <w:szCs w:val="21"/>
          </w:rPr>
          <w:t>for</w:t>
        </w:r>
      </w:ins>
      <w:ins w:id="1866" w:author="cmcc" w:date="2024-01-10T16:55:57Z">
        <w:r>
          <w:rPr>
            <w:rFonts w:hint="eastAsia"/>
            <w:szCs w:val="21"/>
            <w:lang w:val="en-US" w:eastAsia="zh-CN"/>
          </w:rPr>
          <w:t xml:space="preserve"> </w:t>
        </w:r>
      </w:ins>
      <w:ins w:id="1867" w:author="cmcc" w:date="2024-01-10T16:55:57Z">
        <w:r>
          <w:rPr>
            <w:rFonts w:hint="default"/>
            <w:szCs w:val="21"/>
          </w:rPr>
          <w:t>Cellular-Connected_UAVs_With_Up-Tilted_Antenna</w:t>
        </w:r>
      </w:ins>
    </w:p>
    <w:p>
      <w:pPr>
        <w:numPr>
          <w:ilvl w:val="0"/>
          <w:numId w:val="7"/>
        </w:numPr>
        <w:spacing w:line="312" w:lineRule="auto"/>
        <w:ind w:firstLine="0" w:firstLineChars="0"/>
        <w:rPr>
          <w:ins w:id="1868" w:author="cmcc" w:date="2024-01-10T16:48:37Z"/>
          <w:szCs w:val="21"/>
        </w:rPr>
      </w:pPr>
      <w:ins w:id="1869" w:author="cmcc" w:date="2024-01-10T17:10:33Z">
        <w:r>
          <w:rPr>
            <w:rFonts w:ascii="Times New Roman" w:hAnsi="Times New Roman" w:eastAsia="宋体" w:cs="Times New Roman"/>
            <w:sz w:val="21"/>
            <w:szCs w:val="21"/>
            <w:rPrChange w:id="1870" w:author="cmcc" w:date="2024-01-10T17:10:39Z">
              <w:rPr>
                <w:rFonts w:ascii="宋体" w:hAnsi="宋体" w:eastAsia="宋体" w:cs="宋体"/>
                <w:sz w:val="24"/>
                <w:szCs w:val="24"/>
              </w:rPr>
            </w:rPrChange>
          </w:rPr>
          <w:t>Kenya YONEZAWA†, Toshiyuki MAEYAMA†, Hisato IWAI†, Hiroshi HARADA††</w:t>
        </w:r>
      </w:ins>
      <w:ins w:id="1871" w:author="cmcc" w:date="2024-01-10T17:10:34Z">
        <w:r>
          <w:rPr>
            <w:rFonts w:hint="default" w:ascii="Times New Roman" w:hAnsi="Times New Roman" w:cs="Times New Roman"/>
            <w:sz w:val="21"/>
            <w:szCs w:val="21"/>
            <w:lang w:val="en-US" w:eastAsia="zh-CN"/>
            <w:rPrChange w:id="1872" w:author="cmcc" w:date="2024-01-10T17:10:39Z">
              <w:rPr>
                <w:rFonts w:hint="eastAsia" w:ascii="宋体" w:hAnsi="宋体" w:cs="宋体"/>
                <w:sz w:val="24"/>
                <w:szCs w:val="24"/>
                <w:lang w:val="en-US" w:eastAsia="zh-CN"/>
              </w:rPr>
            </w:rPrChange>
          </w:rPr>
          <w:t>,</w:t>
        </w:r>
      </w:ins>
      <w:ins w:id="1873" w:author="cmcc" w:date="2024-01-10T17:10:22Z">
        <w:r>
          <w:rPr>
            <w:rFonts w:ascii="Times New Roman" w:hAnsi="Times New Roman" w:eastAsia="宋体" w:cs="Times New Roman"/>
            <w:sz w:val="21"/>
            <w:szCs w:val="21"/>
            <w:rPrChange w:id="1874" w:author="cmcc" w:date="2024-01-10T17:10:39Z">
              <w:rPr>
                <w:rFonts w:ascii="宋体" w:hAnsi="宋体" w:eastAsia="宋体" w:cs="宋体"/>
                <w:sz w:val="24"/>
                <w:szCs w:val="24"/>
              </w:rPr>
            </w:rPrChange>
          </w:rPr>
          <w:t>Path Loss Measurement in 5 GHz Macro Cellular Systems and Consideration of Extending Existing Path Loss Prediction Methods</w:t>
        </w:r>
      </w:ins>
    </w:p>
    <w:p>
      <w:pPr>
        <w:numPr>
          <w:ilvl w:val="0"/>
          <w:numId w:val="7"/>
        </w:numPr>
        <w:spacing w:line="312" w:lineRule="auto"/>
        <w:ind w:firstLine="0" w:firstLineChars="0"/>
        <w:rPr>
          <w:szCs w:val="21"/>
        </w:rPr>
      </w:pPr>
      <w:ins w:id="1875" w:author="cmcc" w:date="2024-01-10T17:09:07Z">
        <w:r>
          <w:rPr>
            <w:rFonts w:ascii="Times New Roman" w:hAnsi="Times New Roman" w:eastAsia="宋体" w:cs="Times New Roman"/>
            <w:sz w:val="21"/>
            <w:szCs w:val="21"/>
            <w:rPrChange w:id="1876" w:author="cmcc" w:date="2024-01-10T17:09:14Z">
              <w:rPr>
                <w:rFonts w:ascii="宋体" w:hAnsi="宋体" w:eastAsia="宋体" w:cs="宋体"/>
                <w:sz w:val="24"/>
                <w:szCs w:val="24"/>
              </w:rPr>
            </w:rPrChange>
          </w:rPr>
          <w:t>Q. Feng, J. McGeehan, E. K. Tameh, and A. R. Nix, “Path loss models for air-to-ground radio channels in urban environments,” in Proc. IEEE Vehicular Technology Conference (VTC), May 2006.</w:t>
        </w:r>
      </w:ins>
      <w:ins w:id="1877" w:author="cmcc" w:date="2024-01-10T17:08:22Z">
        <w:r>
          <w:rPr>
            <w:rFonts w:ascii="Times New Roman" w:hAnsi="Times New Roman" w:eastAsia="宋体" w:cs="Times New Roman"/>
            <w:sz w:val="21"/>
            <w:szCs w:val="21"/>
            <w:rPrChange w:id="1878" w:author="cmcc" w:date="2024-01-10T17:08:27Z">
              <w:rPr>
                <w:rFonts w:ascii="宋体" w:hAnsi="宋体" w:eastAsia="宋体" w:cs="宋体"/>
                <w:sz w:val="24"/>
                <w:szCs w:val="24"/>
              </w:rPr>
            </w:rPrChange>
          </w:rPr>
          <w:t>.</w:t>
        </w:r>
      </w:ins>
      <w:del w:id="1879" w:author="cmcc" w:date="2024-01-10T17:03:32Z">
        <w:r>
          <w:rPr>
            <w:szCs w:val="21"/>
          </w:rPr>
          <w:delText>Junyu Liu , Min Shengr, Ruiling Lyu, Performance Analysis and Optimization of UAV Integrated Terrestrial Cellular Network, IEEE INTERNET OF THINGS JOURNAL, VOL. 6, NO. 2, APRIL 2019: 1841-1855</w:delText>
        </w:r>
      </w:del>
    </w:p>
    <w:p>
      <w:pPr>
        <w:numPr>
          <w:ilvl w:val="0"/>
          <w:numId w:val="7"/>
        </w:numPr>
        <w:spacing w:line="312" w:lineRule="auto"/>
        <w:ind w:firstLine="0" w:firstLineChars="0"/>
        <w:rPr>
          <w:szCs w:val="21"/>
        </w:rPr>
      </w:pPr>
      <w:ins w:id="1880" w:author="cmcc" w:date="2024-01-10T17:05:35Z">
        <w:r>
          <w:rPr>
            <w:rFonts w:hint="eastAsia" w:cs="Times New Roman"/>
            <w:sz w:val="21"/>
            <w:szCs w:val="21"/>
            <w:lang w:val="en-US" w:eastAsia="zh-CN"/>
          </w:rPr>
          <w:t>B</w:t>
        </w:r>
      </w:ins>
      <w:ins w:id="1881" w:author="cmcc" w:date="2024-01-10T17:05:35Z">
        <w:r>
          <w:rPr>
            <w:rFonts w:ascii="Times New Roman" w:hAnsi="Times New Roman" w:eastAsia="宋体" w:cs="Times New Roman"/>
            <w:sz w:val="21"/>
            <w:szCs w:val="21"/>
          </w:rPr>
          <w:t>ertold Van der Bergh, Alessandro Chiumento, and Sofie Pollin</w:t>
        </w:r>
      </w:ins>
      <w:ins w:id="1882" w:author="cmcc" w:date="2024-01-10T17:05:35Z">
        <w:r>
          <w:rPr>
            <w:rFonts w:hint="default" w:ascii="Times New Roman" w:hAnsi="Times New Roman" w:cs="Times New Roman"/>
            <w:sz w:val="21"/>
            <w:szCs w:val="21"/>
            <w:lang w:val="en-US" w:eastAsia="zh-CN"/>
          </w:rPr>
          <w:t xml:space="preserve">, </w:t>
        </w:r>
      </w:ins>
      <w:ins w:id="1883" w:author="cmcc" w:date="2024-01-10T17:05:35Z">
        <w:r>
          <w:rPr>
            <w:rFonts w:ascii="Times New Roman" w:hAnsi="Times New Roman" w:eastAsia="宋体" w:cs="Times New Roman"/>
            <w:sz w:val="21"/>
            <w:szCs w:val="21"/>
          </w:rPr>
          <w:t>LTE in the Sky: Trading Off Propagation Benefits with Interference Costs for Aerial Nodes</w:t>
        </w:r>
      </w:ins>
      <w:del w:id="1884" w:author="cmcc" w:date="2024-01-10T17:03:36Z">
        <w:r>
          <w:rPr>
            <w:szCs w:val="21"/>
          </w:rPr>
          <w:delText>Prabhu Jyot Singh, Rohan de Silva, Design and implementation of an experimental UAV network,2018 International Conference on Information and Communications Technology (ICOIACT): 168-173</w:delText>
        </w:r>
      </w:del>
    </w:p>
    <w:p>
      <w:pPr>
        <w:numPr>
          <w:ilvl w:val="0"/>
          <w:numId w:val="7"/>
        </w:numPr>
        <w:spacing w:line="312" w:lineRule="auto"/>
        <w:ind w:firstLine="0" w:firstLineChars="0"/>
        <w:rPr>
          <w:szCs w:val="21"/>
        </w:rPr>
      </w:pPr>
      <w:bookmarkStart w:id="3" w:name="_GoBack"/>
      <w:r>
        <w:rPr>
          <w:szCs w:val="21"/>
        </w:rPr>
        <w:t>Yueyue Chen, Haidong Zhang, Ming Xu, The Coverage Problem in UAV Network: A Survey, IEEE - 33044</w:t>
      </w:r>
    </w:p>
    <w:p>
      <w:pPr>
        <w:numPr>
          <w:ilvl w:val="0"/>
          <w:numId w:val="7"/>
        </w:numPr>
        <w:spacing w:line="312" w:lineRule="auto"/>
        <w:ind w:firstLine="0" w:firstLineChars="0"/>
        <w:rPr>
          <w:szCs w:val="21"/>
        </w:rPr>
      </w:pPr>
      <w:r>
        <w:rPr>
          <w:szCs w:val="21"/>
        </w:rPr>
        <w:t>Tong Li, Cong Li, Chungang Yang, Junqi Shao, Yue Zhang, Lei Pang, Lizhong Chang, Lingli Yang, and Zhu Han, A mean field game-theoretic cross-layer optimization for multi-hop swarm UAV communications, JOURNAL OF COMMUNICATIONS AND NETWORKS, VOL. 24, NO. 1, FEBRUARY 2022:68-82</w:t>
      </w:r>
    </w:p>
    <w:p>
      <w:pPr>
        <w:numPr>
          <w:ilvl w:val="0"/>
          <w:numId w:val="7"/>
        </w:numPr>
        <w:spacing w:line="312" w:lineRule="auto"/>
        <w:ind w:firstLine="0" w:firstLineChars="0"/>
        <w:rPr>
          <w:szCs w:val="21"/>
        </w:rPr>
      </w:pPr>
      <w:r>
        <w:rPr>
          <w:szCs w:val="21"/>
        </w:rPr>
        <w:t>Shams ur Rahman, Geon-Hwan Kim, You-Ze Cho, and Ajmal Khan, Positioning of UAVs for throughput maxi</w:t>
      </w:r>
      <w:bookmarkEnd w:id="3"/>
      <w:r>
        <w:rPr>
          <w:szCs w:val="21"/>
        </w:rPr>
        <w:t>mization in software-defined disaster area UAV communication networks, JOURNAL OF COMMUNICATIONS AND NETWORKS, VOL. 20, NO. 5, OCTOBER 2018:452-463</w:t>
      </w:r>
    </w:p>
    <w:p>
      <w:pPr>
        <w:numPr>
          <w:ilvl w:val="0"/>
          <w:numId w:val="7"/>
        </w:numPr>
        <w:spacing w:line="312" w:lineRule="auto"/>
        <w:ind w:firstLine="0" w:firstLineChars="0"/>
        <w:rPr>
          <w:szCs w:val="21"/>
        </w:rPr>
      </w:pPr>
      <w:r>
        <w:rPr>
          <w:szCs w:val="21"/>
        </w:rPr>
        <w:t xml:space="preserve">深圳市政府. 深圳市政府新闻办新闻发布会《深圳市推进 新型信息基础设施建设行动计划（2022—2025年）》. 深 圳: 深圳政府在线, 2022. </w:t>
      </w:r>
    </w:p>
    <w:p>
      <w:pPr>
        <w:ind w:firstLine="420"/>
        <w:rPr>
          <w:szCs w:val="21"/>
        </w:rPr>
      </w:pPr>
      <w:r>
        <w:rPr>
          <w:szCs w:val="21"/>
        </w:rPr>
        <w:t>Shenzhen Government. Press Conference of Information Office of Shenzhen Municipal Government “Plan for Promoting the Construction of New Information Infrastructure in Shenzhen City (2022-2025)”. Shenzhen: Shenzhen China, 2022. (in Chinese)</w:t>
      </w:r>
    </w:p>
    <w:p>
      <w:pPr>
        <w:numPr>
          <w:ilvl w:val="0"/>
          <w:numId w:val="7"/>
        </w:numPr>
        <w:spacing w:line="312" w:lineRule="auto"/>
        <w:ind w:firstLine="0" w:firstLineChars="0"/>
        <w:rPr>
          <w:szCs w:val="21"/>
        </w:rPr>
      </w:pPr>
      <w:r>
        <w:rPr>
          <w:szCs w:val="21"/>
        </w:rPr>
        <w:t>Dynamic%20Programming%20_%20Science.html 贝尔曼通项式</w:t>
      </w:r>
    </w:p>
    <w:p>
      <w:pPr>
        <w:numPr>
          <w:ilvl w:val="0"/>
          <w:numId w:val="7"/>
        </w:numPr>
        <w:spacing w:line="312" w:lineRule="auto"/>
        <w:ind w:firstLine="0" w:firstLineChars="0"/>
        <w:rPr>
          <w:szCs w:val="21"/>
        </w:rPr>
      </w:pPr>
      <w:r>
        <w:rPr>
          <w:szCs w:val="21"/>
        </w:rPr>
        <w:t>KRIS A.DINS, R.JEFFREY LYTLE, Computerized Geophysical Tomography, PROCEEDINGS OF THE IEEE, VOL. 67, NO. 7, JULY 1979:1065-1073</w:t>
      </w:r>
    </w:p>
    <w:p>
      <w:pPr>
        <w:numPr>
          <w:ilvl w:val="0"/>
          <w:numId w:val="7"/>
        </w:numPr>
        <w:spacing w:line="312" w:lineRule="auto"/>
        <w:ind w:firstLine="0" w:firstLineChars="0"/>
        <w:rPr>
          <w:szCs w:val="21"/>
        </w:rPr>
      </w:pPr>
      <w:r>
        <w:rPr>
          <w:szCs w:val="21"/>
        </w:rPr>
        <w:t>3GPP TS38.901: 3</w:t>
      </w:r>
      <w:r>
        <w:rPr>
          <w:szCs w:val="21"/>
          <w:vertAlign w:val="superscript"/>
        </w:rPr>
        <w:t>rd</w:t>
      </w:r>
      <w:r>
        <w:rPr>
          <w:szCs w:val="21"/>
        </w:rPr>
        <w:t xml:space="preserve"> Generation Partnership Project Technical Specification Group Radio Access Network </w:t>
      </w:r>
      <w:r>
        <w:rPr>
          <w:szCs w:val="21"/>
          <w:lang w:eastAsia="ko-KR"/>
        </w:rPr>
        <w:t>Study on channel model for frequencies from 0.5 to</w:t>
      </w:r>
      <w:r>
        <w:rPr>
          <w:szCs w:val="21"/>
        </w:rPr>
        <w:t xml:space="preserve"> </w:t>
      </w:r>
      <w:r>
        <w:rPr>
          <w:szCs w:val="21"/>
          <w:lang w:eastAsia="ko-KR"/>
        </w:rPr>
        <w:t>100 GHz</w:t>
      </w:r>
      <w:r>
        <w:rPr>
          <w:szCs w:val="21"/>
        </w:rPr>
        <w:t xml:space="preserve"> (</w:t>
      </w:r>
      <w:r>
        <w:rPr>
          <w:rStyle w:val="89"/>
          <w:szCs w:val="21"/>
        </w:rPr>
        <w:t xml:space="preserve">Release </w:t>
      </w:r>
      <w:r>
        <w:rPr>
          <w:rStyle w:val="89"/>
          <w:szCs w:val="21"/>
          <w:lang w:eastAsia="ko-KR"/>
        </w:rPr>
        <w:t>14</w:t>
      </w:r>
      <w:r>
        <w:rPr>
          <w:szCs w:val="21"/>
        </w:rPr>
        <w:t>)</w:t>
      </w:r>
    </w:p>
    <w:p>
      <w:pPr>
        <w:numPr>
          <w:ilvl w:val="0"/>
          <w:numId w:val="7"/>
        </w:numPr>
        <w:spacing w:line="312" w:lineRule="auto"/>
        <w:ind w:firstLine="0" w:firstLineChars="0"/>
        <w:rPr>
          <w:szCs w:val="21"/>
        </w:rPr>
      </w:pPr>
      <w:r>
        <w:fldChar w:fldCharType="begin"/>
      </w:r>
      <w:r>
        <w:instrText xml:space="preserve"> HYPERLINK "https://zhidao.baidu.com/question/429984284490903732.html" </w:instrText>
      </w:r>
      <w:r>
        <w:fldChar w:fldCharType="separate"/>
      </w:r>
      <w:r>
        <w:rPr>
          <w:szCs w:val="21"/>
        </w:rPr>
        <w:t>https://zhidao.baidu.com/question/429984284490903732.html</w:t>
      </w:r>
      <w:r>
        <w:rPr>
          <w:szCs w:val="21"/>
        </w:rPr>
        <w:fldChar w:fldCharType="end"/>
      </w:r>
      <w:r>
        <w:rPr>
          <w:szCs w:val="21"/>
        </w:rPr>
        <w:t xml:space="preserve"> 线性值转化为dB值</w:t>
      </w:r>
    </w:p>
    <w:p>
      <w:pPr>
        <w:numPr>
          <w:ilvl w:val="0"/>
          <w:numId w:val="7"/>
        </w:numPr>
        <w:spacing w:line="312" w:lineRule="auto"/>
        <w:ind w:firstLine="0" w:firstLineChars="0"/>
        <w:rPr>
          <w:szCs w:val="21"/>
        </w:rPr>
      </w:pPr>
      <w:r>
        <w:fldChar w:fldCharType="begin"/>
      </w:r>
      <w:r>
        <w:instrText xml:space="preserve"> HYPERLINK "https://baijiahao.baidu.com/s?id=1724647637844938553&amp;wfr=spider&amp;for=pc" </w:instrText>
      </w:r>
      <w:r>
        <w:fldChar w:fldCharType="separate"/>
      </w:r>
      <w:r>
        <w:rPr>
          <w:szCs w:val="21"/>
        </w:rPr>
        <w:t>https://baijiahao.baidu.com/s?id=1724647637844938553&amp;wfr=spider&amp;for=pc</w:t>
      </w:r>
      <w:r>
        <w:rPr>
          <w:szCs w:val="21"/>
        </w:rPr>
        <w:fldChar w:fldCharType="end"/>
      </w:r>
      <w:r>
        <w:rPr>
          <w:szCs w:val="21"/>
        </w:rPr>
        <w:t xml:space="preserve"> tan角度值对照表格</w:t>
      </w:r>
    </w:p>
    <w:p>
      <w:pPr>
        <w:numPr>
          <w:ilvl w:val="0"/>
          <w:numId w:val="7"/>
        </w:numPr>
        <w:spacing w:line="312" w:lineRule="auto"/>
        <w:ind w:firstLine="0" w:firstLineChars="0"/>
        <w:rPr>
          <w:szCs w:val="21"/>
        </w:rPr>
      </w:pPr>
      <w:r>
        <w:rPr>
          <w:szCs w:val="21"/>
        </w:rPr>
        <w:t>熊俊俏,杜勇,戴丽萍. 高频电子线路[M].人民邮电出版社:, 201309.357.</w:t>
      </w:r>
    </w:p>
    <w:p>
      <w:pPr>
        <w:numPr>
          <w:ilvl w:val="0"/>
          <w:numId w:val="7"/>
        </w:numPr>
        <w:spacing w:line="312" w:lineRule="auto"/>
        <w:ind w:firstLine="0" w:firstLineChars="0"/>
      </w:pPr>
      <w:r>
        <w:rPr>
          <w:szCs w:val="21"/>
          <w:shd w:val="clear" w:color="auto" w:fill="FFFFFF"/>
        </w:rPr>
        <w:t>Kenya YONEZAWA, Toshiyuki MAEYAMA, Hisato IWAI, Hiroshi HARADA</w:t>
      </w:r>
      <w:r>
        <w:rPr>
          <w:rFonts w:hint="eastAsia"/>
          <w:szCs w:val="21"/>
          <w:shd w:val="clear" w:color="auto" w:fill="FFFFFF"/>
        </w:rPr>
        <w:t xml:space="preserve">, </w:t>
      </w:r>
      <w:r>
        <w:rPr>
          <w:szCs w:val="21"/>
          <w:shd w:val="clear" w:color="auto" w:fill="FFFFFF"/>
        </w:rPr>
        <w:t>Path loss measurement in 5 GHz macro cellular systems and consideration of extending existing path loss prediction methods</w:t>
      </w:r>
      <w:r>
        <w:rPr>
          <w:rFonts w:hint="eastAsia"/>
          <w:szCs w:val="21"/>
          <w:shd w:val="clear" w:color="auto" w:fill="FFFFFF"/>
        </w:rPr>
        <w:t xml:space="preserve">, </w:t>
      </w:r>
      <w:r>
        <w:fldChar w:fldCharType="begin"/>
      </w:r>
      <w:r>
        <w:instrText xml:space="preserve"> HYPERLINK "https://ieeexplore.ieee.org/xpl/conhome/9178/proceeding" </w:instrText>
      </w:r>
      <w:r>
        <w:fldChar w:fldCharType="separate"/>
      </w:r>
      <w:r>
        <w:rPr>
          <w:szCs w:val="21"/>
          <w:shd w:val="clear" w:color="auto" w:fill="FFFFFF"/>
        </w:rPr>
        <w:t>2004 IEEE Wireless Communications and Networking Conference (IEEE Cat. No.04TH8733)</w:t>
      </w:r>
      <w:r>
        <w:rPr>
          <w:szCs w:val="21"/>
          <w:shd w:val="clear" w:color="auto" w:fill="FFFFFF"/>
        </w:rPr>
        <w:fldChar w:fldCharType="end"/>
      </w:r>
      <w:r>
        <w:rPr>
          <w:rFonts w:hint="eastAsia"/>
          <w:szCs w:val="21"/>
          <w:shd w:val="clear" w:color="auto" w:fill="FFFFFF"/>
        </w:rPr>
        <w:t xml:space="preserve"> </w:t>
      </w:r>
      <w:r>
        <w:rPr>
          <w:szCs w:val="21"/>
          <w:shd w:val="clear" w:color="auto" w:fill="FFFFFF"/>
        </w:rPr>
        <w:t>19 July 2004</w:t>
      </w:r>
      <w:r>
        <w:rPr>
          <w:rFonts w:hint="eastAsia"/>
          <w:szCs w:val="21"/>
          <w:shd w:val="clear" w:color="auto" w:fill="FFFFFF"/>
        </w:rPr>
        <w:t>:</w:t>
      </w:r>
      <w:r>
        <w:rPr>
          <w:szCs w:val="21"/>
          <w:shd w:val="clear" w:color="auto" w:fill="FFFFFF"/>
        </w:rPr>
        <w:t>1525-3511</w:t>
      </w:r>
    </w:p>
    <w:p>
      <w:pPr>
        <w:numPr>
          <w:ilvl w:val="0"/>
          <w:numId w:val="7"/>
        </w:numPr>
        <w:spacing w:line="312" w:lineRule="auto"/>
        <w:ind w:firstLine="0" w:firstLineChars="0"/>
        <w:rPr>
          <w:szCs w:val="21"/>
        </w:rPr>
      </w:pPr>
      <w:r>
        <w:fldChar w:fldCharType="begin"/>
      </w:r>
      <w:r>
        <w:instrText xml:space="preserve"> HYPERLINK "https://baike.baidu.com/item/%E4%BC%BD%E7%8E%9B%E5%87%BD%E6%95%B0/3540177?fr=ge_ala" </w:instrText>
      </w:r>
      <w:r>
        <w:fldChar w:fldCharType="separate"/>
      </w:r>
      <w:r>
        <w:rPr>
          <w:szCs w:val="21"/>
        </w:rPr>
        <w:t>https://baike.baidu.com/item/%E4%BC%BD%E7%8E%9B%E5%87%BD%E6%95%B0/3540177?fr=ge_ala</w:t>
      </w:r>
      <w:r>
        <w:rPr>
          <w:szCs w:val="21"/>
        </w:rPr>
        <w:fldChar w:fldCharType="end"/>
      </w:r>
      <w:r>
        <w:rPr>
          <w:szCs w:val="21"/>
        </w:rPr>
        <w:t xml:space="preserve"> 伽玛函数</w:t>
      </w:r>
    </w:p>
    <w:p>
      <w:pPr>
        <w:numPr>
          <w:ilvl w:val="0"/>
          <w:numId w:val="7"/>
        </w:numPr>
        <w:spacing w:line="312" w:lineRule="auto"/>
        <w:ind w:firstLine="0" w:firstLineChars="0"/>
        <w:rPr>
          <w:szCs w:val="21"/>
        </w:rPr>
      </w:pPr>
      <w:r>
        <w:rPr>
          <w:szCs w:val="21"/>
        </w:rPr>
        <w:t>IEEE Standard for Broadband over Power Line Networks: Medium Access Control and Physical Layer Specifications, IEEE 3 Park Avenue New York, NY 10016-5997 USA 30 December 2010</w:t>
      </w:r>
    </w:p>
    <w:p>
      <w:pPr>
        <w:numPr>
          <w:ilvl w:val="0"/>
          <w:numId w:val="7"/>
        </w:numPr>
        <w:spacing w:line="312" w:lineRule="auto"/>
        <w:ind w:firstLine="0" w:firstLineChars="0"/>
        <w:rPr>
          <w:szCs w:val="21"/>
        </w:rPr>
      </w:pPr>
      <w:r>
        <w:rPr>
          <w:szCs w:val="21"/>
          <w:shd w:val="clear" w:color="auto" w:fill="FFFFFF"/>
        </w:rPr>
        <w:t>王大鹏, 李新. TD-LTE无线网络与既有网络的干扰分析[J]. 移动通信，2011，35（19）：33-38.</w:t>
      </w:r>
    </w:p>
    <w:p>
      <w:pPr>
        <w:numPr>
          <w:ins w:id="1885" w:author="cmcc" w:date="2023-09-20T15:09:00Z"/>
        </w:numPr>
        <w:ind w:firstLine="420"/>
      </w:pPr>
    </w:p>
    <w:sectPr>
      <w:headerReference r:id="rId9" w:type="first"/>
      <w:footerReference r:id="rId12" w:type="first"/>
      <w:headerReference r:id="rId7" w:type="default"/>
      <w:footerReference r:id="rId10" w:type="default"/>
      <w:headerReference r:id="rId8" w:type="even"/>
      <w:footerReference r:id="rId11" w:type="even"/>
      <w:pgSz w:w="11907" w:h="16840"/>
      <w:pgMar w:top="1701" w:right="1588" w:bottom="1418" w:left="1588" w:header="1021" w:footer="1021" w:gutter="454"/>
      <w:pgNumType w:start="1"/>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陈蔚燕" w:date="2024-01-16T22:15:48Z" w:initials="">
    <w:p w14:paraId="1C5C38E9">
      <w:pPr>
        <w:pStyle w:val="14"/>
        <w:rPr>
          <w:rFonts w:hint="default" w:eastAsia="宋体"/>
          <w:lang w:val="en-US" w:eastAsia="zh-CN"/>
        </w:rPr>
      </w:pPr>
      <w:r>
        <w:rPr>
          <w:rFonts w:hint="eastAsia"/>
          <w:lang w:val="en-US" w:eastAsia="zh-CN"/>
        </w:rPr>
        <w:t>应补充这部分测试结果</w:t>
      </w:r>
    </w:p>
  </w:comment>
  <w:comment w:id="1" w:author="陈蔚燕" w:date="2024-01-16T22:18:47Z" w:initials="">
    <w:p w14:paraId="356F692D">
      <w:pPr>
        <w:pStyle w:val="14"/>
        <w:ind w:left="0" w:leftChars="0" w:firstLine="0" w:firstLineChars="0"/>
        <w:rPr>
          <w:rFonts w:hint="default" w:eastAsia="宋体"/>
          <w:lang w:val="en-US" w:eastAsia="zh-CN"/>
        </w:rPr>
      </w:pPr>
      <w:r>
        <w:rPr>
          <w:rFonts w:hint="eastAsia"/>
          <w:lang w:val="en-US" w:eastAsia="zh-CN"/>
        </w:rPr>
        <w:t>较多，没有信息量。</w:t>
      </w:r>
      <w:r>
        <w:rPr>
          <w:rFonts w:hint="eastAsia"/>
          <w:lang w:val="en-US" w:eastAsia="zh-CN"/>
        </w:rPr>
        <w:br w:type="textWrapping"/>
      </w:r>
      <w:r>
        <w:rPr>
          <w:rFonts w:hint="eastAsia"/>
          <w:lang w:val="en-US" w:eastAsia="zh-CN"/>
        </w:rPr>
        <w:t>另，建议增加参考文献。</w:t>
      </w:r>
    </w:p>
  </w:comment>
  <w:comment w:id="2" w:author="陈蔚燕" w:date="2024-01-16T22:55:07Z" w:initials="">
    <w:p w14:paraId="7C372FF4">
      <w:pPr>
        <w:pStyle w:val="14"/>
        <w:rPr>
          <w:rFonts w:hint="default" w:eastAsia="宋体"/>
          <w:lang w:val="en-US" w:eastAsia="zh-CN"/>
        </w:rPr>
      </w:pPr>
      <w:r>
        <w:rPr>
          <w:rFonts w:hint="eastAsia"/>
          <w:lang w:val="en-US" w:eastAsia="zh-CN"/>
        </w:rPr>
        <w:t>与前面SINR一致</w:t>
      </w:r>
    </w:p>
  </w:comment>
  <w:comment w:id="3" w:author="陈蔚燕" w:date="2024-01-03T11:34:38Z" w:initials="">
    <w:p w14:paraId="6F7816EE">
      <w:pPr>
        <w:spacing w:line="312" w:lineRule="auto"/>
        <w:ind w:firstLine="420" w:firstLineChars="0"/>
        <w:rPr>
          <w:rFonts w:hint="default" w:ascii="宋体" w:hAnsi="宋体" w:cs="宋体"/>
          <w:i w:val="0"/>
          <w:iCs w:val="0"/>
          <w:caps w:val="0"/>
          <w:color w:val="000000"/>
          <w:spacing w:val="0"/>
          <w:sz w:val="21"/>
          <w:szCs w:val="21"/>
          <w:shd w:val="clear" w:fill="FFFFFF"/>
          <w:lang w:val="en-US" w:eastAsia="zh-CN"/>
        </w:rPr>
      </w:pPr>
      <w:r>
        <w:rPr>
          <w:rFonts w:hint="eastAsia"/>
          <w:highlight w:val="yellow"/>
          <w:lang w:eastAsia="zh-CN"/>
        </w:rPr>
        <w:t>（文章</w:t>
      </w:r>
      <w:r>
        <w:rPr>
          <w:rFonts w:hint="eastAsia"/>
          <w:highlight w:val="yellow"/>
          <w:lang w:val="en-US" w:eastAsia="zh-CN"/>
        </w:rPr>
        <w:t>key idea：</w:t>
      </w:r>
      <w:r>
        <w:rPr>
          <w:rFonts w:hint="eastAsia"/>
          <w:highlight w:val="yellow"/>
          <w:lang w:eastAsia="zh-CN"/>
        </w:rPr>
        <w:t>干扰强弱、干扰源及干扰分布。不同高度适合什么业务，都可以基于本文提出的模型给出指导。）</w:t>
      </w:r>
    </w:p>
    <w:p w14:paraId="5181363B">
      <w:pPr>
        <w:pStyle w:val="14"/>
      </w:pPr>
    </w:p>
    <w:p w14:paraId="4F054EF1">
      <w:pPr>
        <w:pStyle w:val="14"/>
        <w:rPr>
          <w:rFonts w:hint="eastAsia" w:eastAsia="宋体"/>
          <w:lang w:eastAsia="zh-CN"/>
        </w:rPr>
      </w:pPr>
      <w:r>
        <w:rPr>
          <w:rFonts w:hint="eastAsia"/>
          <w:lang w:eastAsia="zh-CN"/>
        </w:rPr>
        <w:t>可考虑进一步丰富语言表达。</w:t>
      </w:r>
    </w:p>
  </w:comment>
  <w:comment w:id="4" w:author="陈蔚燕" w:date="2024-01-16T22:44:18Z" w:initials="">
    <w:p w14:paraId="31E2730C">
      <w:pPr>
        <w:pStyle w:val="14"/>
        <w:rPr>
          <w:rFonts w:hint="eastAsia" w:eastAsia="宋体"/>
          <w:lang w:eastAsia="zh-CN"/>
        </w:rPr>
      </w:pPr>
      <w:r>
        <w:rPr>
          <w:rFonts w:hint="eastAsia"/>
          <w:lang w:eastAsia="zh-CN"/>
        </w:rPr>
        <w:t>请全文都用干扰“预测”模型，而不是干扰模型。</w:t>
      </w:r>
    </w:p>
    <w:p w14:paraId="27176D92">
      <w:pPr>
        <w:pStyle w:val="14"/>
      </w:pPr>
    </w:p>
  </w:comment>
  <w:comment w:id="5" w:author="陈蔚燕" w:date="2024-01-16T22:44:44Z" w:initials="">
    <w:p w14:paraId="19777538">
      <w:pPr>
        <w:pStyle w:val="14"/>
        <w:rPr>
          <w:rFonts w:hint="eastAsia"/>
          <w:lang w:eastAsia="zh-CN"/>
        </w:rPr>
      </w:pPr>
      <w:r>
        <w:rPr>
          <w:rFonts w:hint="eastAsia"/>
          <w:lang w:eastAsia="zh-CN"/>
        </w:rPr>
        <w:t>这句话不通顺啊。建议写多个短句，说明干扰预测模型的基本思想。</w:t>
      </w:r>
    </w:p>
    <w:p w14:paraId="6ED644C8">
      <w:pPr>
        <w:pStyle w:val="14"/>
      </w:pPr>
    </w:p>
  </w:comment>
  <w:comment w:id="6" w:author="陈蔚燕" w:date="2024-01-16T22:45:34Z" w:initials="">
    <w:p w14:paraId="23C75017">
      <w:pPr>
        <w:pStyle w:val="14"/>
      </w:pPr>
      <w:r>
        <w:rPr>
          <w:rFonts w:hint="eastAsia"/>
          <w:lang w:eastAsia="zh-CN"/>
        </w:rPr>
        <w:t>章节开头不用写这句吧</w:t>
      </w:r>
    </w:p>
  </w:comment>
  <w:comment w:id="7" w:author="陈蔚燕" w:date="2024-01-16T22:45:08Z" w:initials="">
    <w:p w14:paraId="6226414D">
      <w:pPr>
        <w:pStyle w:val="14"/>
      </w:pPr>
      <w:r>
        <w:rPr>
          <w:rFonts w:hint="eastAsia"/>
          <w:lang w:eastAsia="zh-CN"/>
        </w:rPr>
        <w:t>和后文重复</w:t>
      </w:r>
    </w:p>
  </w:comment>
  <w:comment w:id="9" w:author="陈蔚燕" w:date="2024-01-16T22:47:13Z" w:initials="">
    <w:p w14:paraId="50F909CD">
      <w:pPr>
        <w:pStyle w:val="14"/>
        <w:rPr>
          <w:rFonts w:hint="eastAsia" w:eastAsia="宋体"/>
          <w:lang w:val="en-US" w:eastAsia="zh-CN"/>
        </w:rPr>
      </w:pPr>
      <w:r>
        <w:rPr>
          <w:rFonts w:hint="eastAsia"/>
          <w:lang w:val="en-US" w:eastAsia="zh-CN"/>
        </w:rPr>
        <w:t>小区？</w:t>
      </w:r>
    </w:p>
  </w:comment>
  <w:comment w:id="8" w:author="陈蔚燕" w:date="2024-01-16T20:52:24Z" w:initials="">
    <w:p w14:paraId="107A6B00">
      <w:pPr>
        <w:pStyle w:val="14"/>
        <w:rPr>
          <w:rFonts w:hint="eastAsia" w:eastAsia="宋体"/>
          <w:lang w:eastAsia="zh-CN"/>
        </w:rPr>
      </w:pPr>
      <w:r>
        <w:rPr>
          <w:rFonts w:hint="eastAsia"/>
          <w:lang w:eastAsia="zh-CN"/>
        </w:rPr>
        <w:t>还是有点难理解</w:t>
      </w:r>
    </w:p>
  </w:comment>
  <w:comment w:id="10" w:author="陈蔚燕" w:date="2024-01-03T11:38:23Z" w:initials="">
    <w:p w14:paraId="2B443ECC">
      <w:pPr>
        <w:pStyle w:val="14"/>
        <w:rPr>
          <w:rFonts w:hint="default" w:eastAsia="宋体"/>
          <w:lang w:val="en-US" w:eastAsia="zh-CN"/>
        </w:rPr>
      </w:pPr>
      <w:r>
        <w:rPr>
          <w:rFonts w:hint="eastAsia"/>
          <w:lang w:eastAsia="zh-CN"/>
        </w:rPr>
        <w:t>仅保留</w:t>
      </w:r>
      <w:r>
        <w:rPr>
          <w:rFonts w:hint="eastAsia"/>
          <w:lang w:val="en-US" w:eastAsia="zh-CN"/>
        </w:rPr>
        <w:t>2.3 去掉2.3.1 2.3.1的子标题。内容合并</w:t>
      </w:r>
    </w:p>
  </w:comment>
  <w:comment w:id="11" w:author="陈蔚燕" w:date="2024-01-16T22:50:02Z" w:initials="">
    <w:p w14:paraId="4DED4487">
      <w:pPr>
        <w:pStyle w:val="14"/>
        <w:rPr>
          <w:rFonts w:hint="default" w:eastAsia="宋体"/>
          <w:lang w:val="en-US" w:eastAsia="zh-CN"/>
        </w:rPr>
      </w:pPr>
      <w:r>
        <w:rPr>
          <w:rFonts w:hint="eastAsia"/>
          <w:lang w:val="en-US" w:eastAsia="zh-CN"/>
        </w:rPr>
        <w:t>与上段重复，建议合为一段</w:t>
      </w:r>
    </w:p>
  </w:comment>
  <w:comment w:id="12" w:author="陈蔚燕" w:date="2024-01-16T22:50:56Z" w:initials="">
    <w:p w14:paraId="60A61E9A">
      <w:pPr>
        <w:pStyle w:val="14"/>
        <w:rPr>
          <w:rFonts w:hint="eastAsia"/>
          <w:lang w:val="en-US" w:eastAsia="zh-CN"/>
        </w:rPr>
      </w:pPr>
      <w:r>
        <w:rPr>
          <w:rFonts w:hint="eastAsia"/>
          <w:lang w:val="en-US" w:eastAsia="zh-CN"/>
        </w:rPr>
        <w:t>请注意表达统一。</w:t>
      </w:r>
    </w:p>
    <w:p w14:paraId="3A8F4E38">
      <w:pPr>
        <w:pStyle w:val="14"/>
        <w:rPr>
          <w:rFonts w:hint="default"/>
          <w:lang w:val="en-US" w:eastAsia="zh-CN"/>
        </w:rPr>
      </w:pPr>
      <w:r>
        <w:rPr>
          <w:rFonts w:hint="eastAsia"/>
          <w:lang w:val="en-US" w:eastAsia="zh-CN"/>
        </w:rPr>
        <w:t>这段和前文逻辑相关。</w:t>
      </w:r>
    </w:p>
  </w:comment>
  <w:comment w:id="13" w:author="李新" w:date="2024-01-15T10:47:04Z" w:initials="">
    <w:p w14:paraId="24D925D5">
      <w:pPr>
        <w:pStyle w:val="14"/>
        <w:rPr>
          <w:rFonts w:hint="default" w:eastAsia="宋体"/>
          <w:lang w:val="en-US" w:eastAsia="zh-CN"/>
        </w:rPr>
      </w:pPr>
      <w:r>
        <w:rPr>
          <w:rFonts w:hint="eastAsia"/>
          <w:lang w:val="en-US" w:eastAsia="zh-CN"/>
        </w:rPr>
        <w:t>这两段是线性还是蜂窝的？</w:t>
      </w:r>
    </w:p>
  </w:comment>
  <w:comment w:id="14" w:author="陈蔚燕" w:date="2024-01-16T22:52:27Z" w:initials="">
    <w:p w14:paraId="53FC303A">
      <w:pPr>
        <w:pStyle w:val="14"/>
        <w:rPr>
          <w:rFonts w:hint="default" w:eastAsia="宋体"/>
          <w:lang w:val="en-US" w:eastAsia="zh-CN"/>
        </w:rPr>
      </w:pPr>
      <w:r>
        <w:rPr>
          <w:rFonts w:hint="eastAsia"/>
          <w:lang w:eastAsia="zh-CN"/>
        </w:rPr>
        <w:t>为方便后续翻译，建议改成短句</w:t>
      </w:r>
      <w:r>
        <w:rPr>
          <w:rFonts w:hint="eastAsia"/>
          <w:lang w:val="en-US" w:eastAsia="zh-CN"/>
        </w:rPr>
        <w:t>.</w:t>
      </w:r>
    </w:p>
    <w:p w14:paraId="6F833974">
      <w:pPr>
        <w:pStyle w:val="14"/>
      </w:pPr>
    </w:p>
  </w:comment>
  <w:comment w:id="15" w:author="李新" w:date="2024-01-15T10:47:48Z" w:initials="">
    <w:p w14:paraId="45344FE7">
      <w:pPr>
        <w:pStyle w:val="14"/>
        <w:rPr>
          <w:rFonts w:hint="eastAsia" w:eastAsia="宋体"/>
          <w:lang w:val="en-US" w:eastAsia="zh-CN"/>
        </w:rPr>
      </w:pPr>
      <w:r>
        <w:rPr>
          <w:rFonts w:hint="eastAsia"/>
          <w:lang w:val="en-US" w:eastAsia="zh-CN"/>
        </w:rPr>
        <w:t>改为（1）</w:t>
      </w:r>
    </w:p>
  </w:comment>
  <w:comment w:id="16" w:author="李新" w:date="2024-01-15T10:48:12Z" w:initials="">
    <w:p w14:paraId="6AAD074F">
      <w:pPr>
        <w:pStyle w:val="14"/>
        <w:rPr>
          <w:rFonts w:hint="default" w:eastAsia="宋体"/>
          <w:lang w:val="en-US" w:eastAsia="zh-CN"/>
        </w:rPr>
      </w:pPr>
      <w:r>
        <w:rPr>
          <w:rFonts w:hint="eastAsia"/>
          <w:lang w:val="en-US" w:eastAsia="zh-CN"/>
        </w:rPr>
        <w:t>什么意思？</w:t>
      </w:r>
    </w:p>
  </w:comment>
  <w:comment w:id="17" w:author="李新" w:date="2024-01-15T10:57:23Z" w:initials="">
    <w:p w14:paraId="68A65475">
      <w:pPr>
        <w:pStyle w:val="14"/>
      </w:pPr>
      <w:r>
        <w:annotationRef/>
      </w:r>
    </w:p>
  </w:comment>
  <w:comment w:id="18" w:author="李新" w:date="2024-01-15T10:48:34Z" w:initials="">
    <w:p w14:paraId="25764FE2">
      <w:pPr>
        <w:pStyle w:val="14"/>
        <w:rPr>
          <w:rFonts w:hint="eastAsia" w:eastAsia="宋体"/>
          <w:lang w:val="en-US" w:eastAsia="zh-CN"/>
        </w:rPr>
      </w:pPr>
      <w:r>
        <w:rPr>
          <w:rFonts w:hint="eastAsia"/>
          <w:lang w:val="en-US" w:eastAsia="zh-CN"/>
        </w:rPr>
        <w:t>改为（2）</w:t>
      </w:r>
    </w:p>
  </w:comment>
  <w:comment w:id="19" w:author="陈蔚燕" w:date="2024-01-16T23:15:15Z" w:initials="">
    <w:p w14:paraId="308E5ED6">
      <w:pPr>
        <w:pStyle w:val="14"/>
        <w:rPr>
          <w:rFonts w:hint="eastAsia" w:eastAsia="宋体"/>
          <w:lang w:val="en-US" w:eastAsia="zh-CN"/>
        </w:rPr>
      </w:pPr>
      <w:r>
        <w:rPr>
          <w:rFonts w:hint="eastAsia"/>
          <w:lang w:val="en-US" w:eastAsia="zh-CN"/>
        </w:rPr>
        <w:t>缺少定量结果</w:t>
      </w:r>
    </w:p>
  </w:comment>
  <w:comment w:id="20" w:author="陈蔚燕" w:date="2024-01-16T22:15:48Z" w:initials="">
    <w:p w14:paraId="5F087D4D">
      <w:pPr>
        <w:pStyle w:val="14"/>
        <w:rPr>
          <w:rFonts w:hint="default" w:eastAsia="宋体"/>
          <w:lang w:val="en-US" w:eastAsia="zh-CN"/>
        </w:rPr>
      </w:pPr>
      <w:r>
        <w:rPr>
          <w:rFonts w:hint="eastAsia"/>
          <w:lang w:val="en-US" w:eastAsia="zh-CN"/>
        </w:rPr>
        <w:t>应补充这部分测试结果</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C5C38E9" w15:done="0"/>
  <w15:commentEx w15:paraId="356F692D" w15:done="0"/>
  <w15:commentEx w15:paraId="7C372FF4" w15:done="0"/>
  <w15:commentEx w15:paraId="4F054EF1" w15:done="0"/>
  <w15:commentEx w15:paraId="27176D92" w15:done="0"/>
  <w15:commentEx w15:paraId="6ED644C8" w15:done="0"/>
  <w15:commentEx w15:paraId="23C75017" w15:done="0"/>
  <w15:commentEx w15:paraId="6226414D" w15:done="0"/>
  <w15:commentEx w15:paraId="50F909CD" w15:done="0"/>
  <w15:commentEx w15:paraId="107A6B00" w15:done="0"/>
  <w15:commentEx w15:paraId="2B443ECC" w15:done="0"/>
  <w15:commentEx w15:paraId="4DED4487" w15:done="0"/>
  <w15:commentEx w15:paraId="3A8F4E38" w15:done="0"/>
  <w15:commentEx w15:paraId="24D925D5" w15:done="0"/>
  <w15:commentEx w15:paraId="6F833974" w15:done="0"/>
  <w15:commentEx w15:paraId="45344FE7" w15:done="0"/>
  <w15:commentEx w15:paraId="6AAD074F" w15:done="0"/>
  <w15:commentEx w15:paraId="68A65475" w15:done="0"/>
  <w15:commentEx w15:paraId="25764FE2" w15:done="0"/>
  <w15:commentEx w15:paraId="308E5ED6" w15:done="0"/>
  <w15:commentEx w15:paraId="5F087D4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00" w:usb3="00000000" w:csb0="00040000" w:csb1="00000000"/>
  </w:font>
  <w:font w:name="Malgun Gothic">
    <w:panose1 w:val="020B0503020000020004"/>
    <w:charset w:val="81"/>
    <w:family w:val="swiss"/>
    <w:pitch w:val="default"/>
    <w:sig w:usb0="9000002F" w:usb1="29D77CFB" w:usb2="00000012" w:usb3="00000000" w:csb0="00080001"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DejaVu Math TeX Gyre">
    <w:panose1 w:val="02000503000000000000"/>
    <w:charset w:val="00"/>
    <w:family w:val="auto"/>
    <w:pitch w:val="default"/>
    <w:sig w:usb0="A10000EF" w:usb1="4201F9EE" w:usb2="02000000" w:usb3="00000000" w:csb0="60000193" w:csb1="0DD4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ind w:firstLine="420"/>
      </w:pPr>
      <w:r>
        <w:separator/>
      </w:r>
    </w:p>
  </w:footnote>
  <w:footnote w:type="continuationSeparator" w:id="3">
    <w:p>
      <w:pPr>
        <w:ind w:firstLine="420"/>
      </w:pPr>
      <w:r>
        <w:continuationSeparator/>
      </w:r>
    </w:p>
  </w:footnote>
  <w:footnote w:id="0">
    <w:p>
      <w:pPr>
        <w:pStyle w:val="22"/>
      </w:pPr>
      <w:r>
        <w:rPr>
          <w:rFonts w:hint="eastAsia"/>
        </w:rPr>
        <w:t>收稿日期：</w:t>
      </w:r>
    </w:p>
    <w:p>
      <w:pPr>
        <w:pStyle w:val="22"/>
        <w:rPr>
          <w:highlight w:val="yellow"/>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C4C5EC5"/>
    <w:multiLevelType w:val="singleLevel"/>
    <w:tmpl w:val="BC4C5EC5"/>
    <w:lvl w:ilvl="0" w:tentative="0">
      <w:start w:val="1"/>
      <w:numFmt w:val="decimal"/>
      <w:lvlText w:val="%1."/>
      <w:lvlJc w:val="left"/>
      <w:pPr>
        <w:tabs>
          <w:tab w:val="left" w:pos="420"/>
        </w:tabs>
        <w:ind w:left="845" w:hanging="425"/>
      </w:pPr>
      <w:rPr>
        <w:rFonts w:hint="default"/>
      </w:rPr>
    </w:lvl>
  </w:abstractNum>
  <w:abstractNum w:abstractNumId="1">
    <w:nsid w:val="EBFD94E9"/>
    <w:multiLevelType w:val="singleLevel"/>
    <w:tmpl w:val="EBFD94E9"/>
    <w:lvl w:ilvl="0" w:tentative="0">
      <w:start w:val="1"/>
      <w:numFmt w:val="decimal"/>
      <w:suff w:val="nothing"/>
      <w:lvlText w:val="%1、"/>
      <w:lvlJc w:val="left"/>
    </w:lvl>
  </w:abstractNum>
  <w:abstractNum w:abstractNumId="2">
    <w:nsid w:val="14734048"/>
    <w:multiLevelType w:val="multilevel"/>
    <w:tmpl w:val="14734048"/>
    <w:lvl w:ilvl="0" w:tentative="0">
      <w:start w:val="1"/>
      <w:numFmt w:val="decimal"/>
      <w:lvlText w:val="%1."/>
      <w:lvlJc w:val="left"/>
      <w:pPr>
        <w:tabs>
          <w:tab w:val="left" w:pos="0"/>
        </w:tabs>
        <w:ind w:left="0" w:firstLine="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pStyle w:val="40"/>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2D1B160A"/>
    <w:multiLevelType w:val="multilevel"/>
    <w:tmpl w:val="2D1B160A"/>
    <w:lvl w:ilvl="0" w:tentative="0">
      <w:start w:val="0"/>
      <w:numFmt w:val="decimal"/>
      <w:lvlText w:val="%1"/>
      <w:lvlJc w:val="left"/>
      <w:pPr>
        <w:ind w:left="360" w:hanging="360"/>
      </w:pPr>
      <w:rPr>
        <w:rFonts w:hint="default"/>
      </w:rPr>
    </w:lvl>
    <w:lvl w:ilvl="1" w:tentative="0">
      <w:start w:val="1"/>
      <w:numFmt w:val="decimal"/>
      <w:isLgl/>
      <w:lvlText w:val="%1.%2"/>
      <w:lvlJc w:val="left"/>
      <w:pPr>
        <w:ind w:left="473" w:hanging="473"/>
      </w:pPr>
      <w:rPr>
        <w:rFonts w:hint="default"/>
      </w:rPr>
    </w:lvl>
    <w:lvl w:ilvl="2" w:tentative="0">
      <w:start w:val="1"/>
      <w:numFmt w:val="decimal"/>
      <w:isLgl/>
      <w:lvlText w:val="%1.%2.%3"/>
      <w:lvlJc w:val="left"/>
      <w:pPr>
        <w:ind w:left="720" w:hanging="720"/>
      </w:pPr>
      <w:rPr>
        <w:rFonts w:hint="default"/>
        <w:strike w:val="0"/>
        <w:dstrike w:val="0"/>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4">
    <w:nsid w:val="3F54450C"/>
    <w:multiLevelType w:val="singleLevel"/>
    <w:tmpl w:val="3F54450C"/>
    <w:lvl w:ilvl="0" w:tentative="0">
      <w:start w:val="1"/>
      <w:numFmt w:val="decimal"/>
      <w:suff w:val="space"/>
      <w:lvlText w:val="[%1]"/>
      <w:lvlJc w:val="left"/>
    </w:lvl>
  </w:abstractNum>
  <w:abstractNum w:abstractNumId="5">
    <w:nsid w:val="76ED3631"/>
    <w:multiLevelType w:val="multilevel"/>
    <w:tmpl w:val="76ED3631"/>
    <w:lvl w:ilvl="0" w:tentative="0">
      <w:start w:val="1"/>
      <w:numFmt w:val="decimal"/>
      <w:pStyle w:val="68"/>
      <w:lvlText w:val="%1."/>
      <w:lvlJc w:val="left"/>
      <w:pPr>
        <w:ind w:left="425" w:hanging="425"/>
      </w:pPr>
      <w:rPr>
        <w:rFonts w:hint="eastAsia"/>
      </w:rPr>
    </w:lvl>
    <w:lvl w:ilvl="1" w:tentative="0">
      <w:start w:val="1"/>
      <w:numFmt w:val="decimal"/>
      <w:pStyle w:val="69"/>
      <w:lvlText w:val="%1.%2."/>
      <w:lvlJc w:val="left"/>
      <w:pPr>
        <w:ind w:left="567" w:hanging="567"/>
      </w:pPr>
      <w:rPr>
        <w:rFonts w:hint="eastAsia"/>
      </w:rPr>
    </w:lvl>
    <w:lvl w:ilvl="2" w:tentative="0">
      <w:start w:val="1"/>
      <w:numFmt w:val="decimal"/>
      <w:pStyle w:val="70"/>
      <w:lvlText w:val="%1.%2.%3."/>
      <w:lvlJc w:val="left"/>
      <w:pPr>
        <w:ind w:left="2836" w:hanging="709"/>
      </w:pPr>
      <w:rPr>
        <w:rFonts w:hint="eastAsia"/>
      </w:rPr>
    </w:lvl>
    <w:lvl w:ilvl="3" w:tentative="0">
      <w:start w:val="1"/>
      <w:numFmt w:val="decimal"/>
      <w:pStyle w:val="71"/>
      <w:lvlText w:val="%1.%2.%3.%4."/>
      <w:lvlJc w:val="left"/>
      <w:pPr>
        <w:ind w:left="993" w:hanging="851"/>
      </w:pPr>
      <w:rPr>
        <w:rFonts w:hint="eastAsia"/>
      </w:rPr>
    </w:lvl>
    <w:lvl w:ilvl="4" w:tentative="0">
      <w:start w:val="1"/>
      <w:numFmt w:val="decimal"/>
      <w:pStyle w:val="72"/>
      <w:lvlText w:val="%1.%2.%3.%4.%5."/>
      <w:lvlJc w:val="left"/>
      <w:pPr>
        <w:ind w:left="992" w:hanging="992"/>
      </w:pPr>
      <w:rPr>
        <w:rFonts w:hint="eastAsia"/>
      </w:rPr>
    </w:lvl>
    <w:lvl w:ilvl="5" w:tentative="0">
      <w:start w:val="1"/>
      <w:numFmt w:val="decimal"/>
      <w:pStyle w:val="73"/>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6">
    <w:nsid w:val="7FF94DF3"/>
    <w:multiLevelType w:val="multilevel"/>
    <w:tmpl w:val="7FF94DF3"/>
    <w:lvl w:ilvl="0" w:tentative="0">
      <w:start w:val="1"/>
      <w:numFmt w:val="decimal"/>
      <w:pStyle w:val="3"/>
      <w:lvlText w:val="%1"/>
      <w:lvlJc w:val="left"/>
      <w:pPr>
        <w:ind w:left="432" w:hanging="432"/>
      </w:pPr>
    </w:lvl>
    <w:lvl w:ilvl="1" w:tentative="0">
      <w:start w:val="1"/>
      <w:numFmt w:val="decimal"/>
      <w:pStyle w:val="2"/>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6"/>
  </w:num>
  <w:num w:numId="2">
    <w:abstractNumId w:val="2"/>
  </w:num>
  <w:num w:numId="3">
    <w:abstractNumId w:val="5"/>
  </w:num>
  <w:num w:numId="4">
    <w:abstractNumId w:val="3"/>
  </w:num>
  <w:num w:numId="5">
    <w:abstractNumId w:val="1"/>
  </w:num>
  <w:num w:numId="6">
    <w:abstractNumId w:val="0"/>
  </w:num>
  <w:num w:numId="7">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陈蔚燕">
    <w15:presenceInfo w15:providerId="WPS Office" w15:userId="4242918174"/>
  </w15:person>
  <w15:person w15:author="李新">
    <w15:presenceInfo w15:providerId="WPS Office" w15:userId="6975934365"/>
  </w15:person>
  <w15:person w15:author="cmcc">
    <w15:presenceInfo w15:providerId="None" w15:userId="cm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bordersDoNotSurroundHeader w:val="0"/>
  <w:bordersDoNotSurroundFooter w:val="0"/>
  <w:trackRevisions w:val="1"/>
  <w:documentProtection w:enforcement="0"/>
  <w:defaultTabStop w:val="420"/>
  <w:drawingGridVerticalSpacing w:val="156"/>
  <w:displayHorizontalDrawingGridEvery w:val="1"/>
  <w:displayVerticalDrawingGridEvery w:val="1"/>
  <w:noPunctuationKerning w:val="1"/>
  <w:characterSpacingControl w:val="compressPunctuation"/>
  <w:footnotePr>
    <w:footnote w:id="2"/>
    <w:footnote w:id="3"/>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VhNGJiMWVmZTg4ZjFhYWZhYWFiMzBkODkwYWRkZmUifQ=="/>
  </w:docVars>
  <w:rsids>
    <w:rsidRoot w:val="00172A27"/>
    <w:rsid w:val="00000B00"/>
    <w:rsid w:val="000019CB"/>
    <w:rsid w:val="00003822"/>
    <w:rsid w:val="00003EAB"/>
    <w:rsid w:val="00003F42"/>
    <w:rsid w:val="000040DF"/>
    <w:rsid w:val="000041DC"/>
    <w:rsid w:val="00005DCF"/>
    <w:rsid w:val="00005E82"/>
    <w:rsid w:val="00007061"/>
    <w:rsid w:val="00007CD4"/>
    <w:rsid w:val="0001042C"/>
    <w:rsid w:val="00011758"/>
    <w:rsid w:val="00012656"/>
    <w:rsid w:val="00012BDA"/>
    <w:rsid w:val="0001355A"/>
    <w:rsid w:val="00014152"/>
    <w:rsid w:val="00015656"/>
    <w:rsid w:val="00021AC8"/>
    <w:rsid w:val="00022A35"/>
    <w:rsid w:val="00022C3F"/>
    <w:rsid w:val="000252B5"/>
    <w:rsid w:val="00026140"/>
    <w:rsid w:val="000269C1"/>
    <w:rsid w:val="00026F6A"/>
    <w:rsid w:val="00032C48"/>
    <w:rsid w:val="00033E40"/>
    <w:rsid w:val="00034191"/>
    <w:rsid w:val="0003755B"/>
    <w:rsid w:val="00040C30"/>
    <w:rsid w:val="00041054"/>
    <w:rsid w:val="000422E2"/>
    <w:rsid w:val="000435D9"/>
    <w:rsid w:val="00043F2D"/>
    <w:rsid w:val="0004445C"/>
    <w:rsid w:val="00045942"/>
    <w:rsid w:val="00045F50"/>
    <w:rsid w:val="000469B4"/>
    <w:rsid w:val="00047F8C"/>
    <w:rsid w:val="000506AB"/>
    <w:rsid w:val="00050CA3"/>
    <w:rsid w:val="0005736B"/>
    <w:rsid w:val="0005752C"/>
    <w:rsid w:val="000610A0"/>
    <w:rsid w:val="00061635"/>
    <w:rsid w:val="0006204D"/>
    <w:rsid w:val="000621C4"/>
    <w:rsid w:val="00062C6A"/>
    <w:rsid w:val="00064668"/>
    <w:rsid w:val="000649BD"/>
    <w:rsid w:val="00064F7E"/>
    <w:rsid w:val="00065226"/>
    <w:rsid w:val="00066060"/>
    <w:rsid w:val="00067685"/>
    <w:rsid w:val="00070098"/>
    <w:rsid w:val="0007086F"/>
    <w:rsid w:val="00070CB1"/>
    <w:rsid w:val="000714D8"/>
    <w:rsid w:val="00072D80"/>
    <w:rsid w:val="000741A3"/>
    <w:rsid w:val="00074981"/>
    <w:rsid w:val="000759E9"/>
    <w:rsid w:val="00076FB4"/>
    <w:rsid w:val="00077980"/>
    <w:rsid w:val="0008114C"/>
    <w:rsid w:val="00081625"/>
    <w:rsid w:val="00083574"/>
    <w:rsid w:val="00083972"/>
    <w:rsid w:val="00084016"/>
    <w:rsid w:val="00084A00"/>
    <w:rsid w:val="000876EB"/>
    <w:rsid w:val="0009124C"/>
    <w:rsid w:val="0009263E"/>
    <w:rsid w:val="00093429"/>
    <w:rsid w:val="0009355C"/>
    <w:rsid w:val="0009357C"/>
    <w:rsid w:val="0009384B"/>
    <w:rsid w:val="0009495C"/>
    <w:rsid w:val="0009532C"/>
    <w:rsid w:val="0009574D"/>
    <w:rsid w:val="000959BD"/>
    <w:rsid w:val="000966EC"/>
    <w:rsid w:val="000A04A1"/>
    <w:rsid w:val="000A14F4"/>
    <w:rsid w:val="000A2A3F"/>
    <w:rsid w:val="000A3058"/>
    <w:rsid w:val="000A3BCA"/>
    <w:rsid w:val="000B22D3"/>
    <w:rsid w:val="000B4928"/>
    <w:rsid w:val="000B4BCE"/>
    <w:rsid w:val="000B59A0"/>
    <w:rsid w:val="000B6257"/>
    <w:rsid w:val="000B6C08"/>
    <w:rsid w:val="000B7DC2"/>
    <w:rsid w:val="000C1AA5"/>
    <w:rsid w:val="000C44E0"/>
    <w:rsid w:val="000C46E2"/>
    <w:rsid w:val="000C5275"/>
    <w:rsid w:val="000C581E"/>
    <w:rsid w:val="000C5E23"/>
    <w:rsid w:val="000C6840"/>
    <w:rsid w:val="000D1D23"/>
    <w:rsid w:val="000D2BCB"/>
    <w:rsid w:val="000D53E7"/>
    <w:rsid w:val="000D6082"/>
    <w:rsid w:val="000D73C0"/>
    <w:rsid w:val="000D76C1"/>
    <w:rsid w:val="000E03CC"/>
    <w:rsid w:val="000E1101"/>
    <w:rsid w:val="000E11BE"/>
    <w:rsid w:val="000E1925"/>
    <w:rsid w:val="000E20ED"/>
    <w:rsid w:val="000E2FED"/>
    <w:rsid w:val="000E6BC9"/>
    <w:rsid w:val="000E6EA4"/>
    <w:rsid w:val="000F0AA9"/>
    <w:rsid w:val="000F1BBD"/>
    <w:rsid w:val="000F2D71"/>
    <w:rsid w:val="000F2F1A"/>
    <w:rsid w:val="000F3BD3"/>
    <w:rsid w:val="000F3C8C"/>
    <w:rsid w:val="000F40A2"/>
    <w:rsid w:val="000F4A5F"/>
    <w:rsid w:val="000F5015"/>
    <w:rsid w:val="000F553A"/>
    <w:rsid w:val="000F56AB"/>
    <w:rsid w:val="0010171D"/>
    <w:rsid w:val="00101B9E"/>
    <w:rsid w:val="0010274D"/>
    <w:rsid w:val="001030B3"/>
    <w:rsid w:val="0010310B"/>
    <w:rsid w:val="00104ACF"/>
    <w:rsid w:val="0010567C"/>
    <w:rsid w:val="00106DD2"/>
    <w:rsid w:val="00107914"/>
    <w:rsid w:val="00110A38"/>
    <w:rsid w:val="00113D0F"/>
    <w:rsid w:val="00115697"/>
    <w:rsid w:val="00117967"/>
    <w:rsid w:val="00117E75"/>
    <w:rsid w:val="00120A66"/>
    <w:rsid w:val="00122FC0"/>
    <w:rsid w:val="00124C3E"/>
    <w:rsid w:val="001266D3"/>
    <w:rsid w:val="00126F43"/>
    <w:rsid w:val="001303DF"/>
    <w:rsid w:val="00135576"/>
    <w:rsid w:val="00136933"/>
    <w:rsid w:val="001410CB"/>
    <w:rsid w:val="00142EA3"/>
    <w:rsid w:val="0014343B"/>
    <w:rsid w:val="00144C7C"/>
    <w:rsid w:val="00144F22"/>
    <w:rsid w:val="001461D7"/>
    <w:rsid w:val="001470E9"/>
    <w:rsid w:val="00150929"/>
    <w:rsid w:val="00152182"/>
    <w:rsid w:val="00152E76"/>
    <w:rsid w:val="00152F2A"/>
    <w:rsid w:val="001545BD"/>
    <w:rsid w:val="0015553C"/>
    <w:rsid w:val="00155560"/>
    <w:rsid w:val="001558B8"/>
    <w:rsid w:val="00156F8A"/>
    <w:rsid w:val="001571C8"/>
    <w:rsid w:val="00157297"/>
    <w:rsid w:val="00162D81"/>
    <w:rsid w:val="00163DEB"/>
    <w:rsid w:val="0016442E"/>
    <w:rsid w:val="0016448B"/>
    <w:rsid w:val="00166DA9"/>
    <w:rsid w:val="00172A27"/>
    <w:rsid w:val="00173BF0"/>
    <w:rsid w:val="00174255"/>
    <w:rsid w:val="0017488F"/>
    <w:rsid w:val="00175050"/>
    <w:rsid w:val="00175F66"/>
    <w:rsid w:val="0017688E"/>
    <w:rsid w:val="001818D2"/>
    <w:rsid w:val="00182530"/>
    <w:rsid w:val="001838A1"/>
    <w:rsid w:val="0018392F"/>
    <w:rsid w:val="00183F5B"/>
    <w:rsid w:val="00185203"/>
    <w:rsid w:val="00186908"/>
    <w:rsid w:val="00186BBE"/>
    <w:rsid w:val="00186C7F"/>
    <w:rsid w:val="00187CA1"/>
    <w:rsid w:val="00187DB4"/>
    <w:rsid w:val="00187F0C"/>
    <w:rsid w:val="0019225C"/>
    <w:rsid w:val="001929EC"/>
    <w:rsid w:val="0019625E"/>
    <w:rsid w:val="001963AC"/>
    <w:rsid w:val="0019647E"/>
    <w:rsid w:val="00197418"/>
    <w:rsid w:val="00197B96"/>
    <w:rsid w:val="001A080F"/>
    <w:rsid w:val="001A12AC"/>
    <w:rsid w:val="001A1608"/>
    <w:rsid w:val="001A17CC"/>
    <w:rsid w:val="001A3601"/>
    <w:rsid w:val="001A3B34"/>
    <w:rsid w:val="001A4BFD"/>
    <w:rsid w:val="001A4C46"/>
    <w:rsid w:val="001A502B"/>
    <w:rsid w:val="001A51EB"/>
    <w:rsid w:val="001A5730"/>
    <w:rsid w:val="001A6048"/>
    <w:rsid w:val="001A73F8"/>
    <w:rsid w:val="001A77C6"/>
    <w:rsid w:val="001B1E68"/>
    <w:rsid w:val="001B32AF"/>
    <w:rsid w:val="001B5D43"/>
    <w:rsid w:val="001B6A99"/>
    <w:rsid w:val="001B778D"/>
    <w:rsid w:val="001B7E60"/>
    <w:rsid w:val="001C1D97"/>
    <w:rsid w:val="001C23D8"/>
    <w:rsid w:val="001C249B"/>
    <w:rsid w:val="001C28CB"/>
    <w:rsid w:val="001C363D"/>
    <w:rsid w:val="001C4BB8"/>
    <w:rsid w:val="001C52AB"/>
    <w:rsid w:val="001C548E"/>
    <w:rsid w:val="001C5690"/>
    <w:rsid w:val="001C631E"/>
    <w:rsid w:val="001C67F9"/>
    <w:rsid w:val="001C7AD8"/>
    <w:rsid w:val="001C7CA6"/>
    <w:rsid w:val="001D0579"/>
    <w:rsid w:val="001D1B05"/>
    <w:rsid w:val="001D1FC0"/>
    <w:rsid w:val="001D2042"/>
    <w:rsid w:val="001D22BE"/>
    <w:rsid w:val="001D2B11"/>
    <w:rsid w:val="001D438C"/>
    <w:rsid w:val="001D5484"/>
    <w:rsid w:val="001D60C9"/>
    <w:rsid w:val="001D775B"/>
    <w:rsid w:val="001E302A"/>
    <w:rsid w:val="001E4C4D"/>
    <w:rsid w:val="001E5924"/>
    <w:rsid w:val="001E5BCC"/>
    <w:rsid w:val="001F0392"/>
    <w:rsid w:val="001F106F"/>
    <w:rsid w:val="001F357B"/>
    <w:rsid w:val="001F38D8"/>
    <w:rsid w:val="001F4F44"/>
    <w:rsid w:val="002002C2"/>
    <w:rsid w:val="00200AEB"/>
    <w:rsid w:val="00201B49"/>
    <w:rsid w:val="00201CA2"/>
    <w:rsid w:val="00202813"/>
    <w:rsid w:val="00204976"/>
    <w:rsid w:val="00204DD2"/>
    <w:rsid w:val="00205056"/>
    <w:rsid w:val="002053A0"/>
    <w:rsid w:val="00205595"/>
    <w:rsid w:val="00205E6E"/>
    <w:rsid w:val="002073B8"/>
    <w:rsid w:val="00207E64"/>
    <w:rsid w:val="0021082F"/>
    <w:rsid w:val="0021169A"/>
    <w:rsid w:val="002116DC"/>
    <w:rsid w:val="00211B35"/>
    <w:rsid w:val="00211EEA"/>
    <w:rsid w:val="002126C4"/>
    <w:rsid w:val="00212B0D"/>
    <w:rsid w:val="0021357F"/>
    <w:rsid w:val="002136F1"/>
    <w:rsid w:val="00213EFA"/>
    <w:rsid w:val="002145F9"/>
    <w:rsid w:val="0021558A"/>
    <w:rsid w:val="002161AE"/>
    <w:rsid w:val="00220A7C"/>
    <w:rsid w:val="00220DE9"/>
    <w:rsid w:val="002217A3"/>
    <w:rsid w:val="00221920"/>
    <w:rsid w:val="00223003"/>
    <w:rsid w:val="0022300A"/>
    <w:rsid w:val="0022395F"/>
    <w:rsid w:val="002253C8"/>
    <w:rsid w:val="00225547"/>
    <w:rsid w:val="0022556D"/>
    <w:rsid w:val="002309BB"/>
    <w:rsid w:val="00231A4E"/>
    <w:rsid w:val="00231CCD"/>
    <w:rsid w:val="00231D38"/>
    <w:rsid w:val="002347A5"/>
    <w:rsid w:val="00234F0F"/>
    <w:rsid w:val="002360EC"/>
    <w:rsid w:val="0023667E"/>
    <w:rsid w:val="002372B8"/>
    <w:rsid w:val="00237E51"/>
    <w:rsid w:val="00240151"/>
    <w:rsid w:val="0024029B"/>
    <w:rsid w:val="0024075F"/>
    <w:rsid w:val="00244011"/>
    <w:rsid w:val="0024423E"/>
    <w:rsid w:val="002445EE"/>
    <w:rsid w:val="0024645A"/>
    <w:rsid w:val="0024677E"/>
    <w:rsid w:val="00247E6D"/>
    <w:rsid w:val="0025012B"/>
    <w:rsid w:val="00250B7C"/>
    <w:rsid w:val="002519B1"/>
    <w:rsid w:val="002544A4"/>
    <w:rsid w:val="00256A2C"/>
    <w:rsid w:val="002574B3"/>
    <w:rsid w:val="00257E31"/>
    <w:rsid w:val="002617D8"/>
    <w:rsid w:val="00261D4A"/>
    <w:rsid w:val="00262EC4"/>
    <w:rsid w:val="00267F28"/>
    <w:rsid w:val="00270537"/>
    <w:rsid w:val="00271FF0"/>
    <w:rsid w:val="00273F43"/>
    <w:rsid w:val="00274DF8"/>
    <w:rsid w:val="002773DA"/>
    <w:rsid w:val="00281030"/>
    <w:rsid w:val="0028266E"/>
    <w:rsid w:val="00282C02"/>
    <w:rsid w:val="00283AC6"/>
    <w:rsid w:val="00284CA5"/>
    <w:rsid w:val="00284D5E"/>
    <w:rsid w:val="002858F4"/>
    <w:rsid w:val="00285BE0"/>
    <w:rsid w:val="00285BE4"/>
    <w:rsid w:val="0028617C"/>
    <w:rsid w:val="00287FAB"/>
    <w:rsid w:val="00291DD7"/>
    <w:rsid w:val="00291EF7"/>
    <w:rsid w:val="00292765"/>
    <w:rsid w:val="0029334A"/>
    <w:rsid w:val="00293BA0"/>
    <w:rsid w:val="002943D0"/>
    <w:rsid w:val="0029534A"/>
    <w:rsid w:val="0029579C"/>
    <w:rsid w:val="002964B8"/>
    <w:rsid w:val="00296697"/>
    <w:rsid w:val="0029674E"/>
    <w:rsid w:val="002977EB"/>
    <w:rsid w:val="00297A04"/>
    <w:rsid w:val="002A03A7"/>
    <w:rsid w:val="002A0635"/>
    <w:rsid w:val="002A19CB"/>
    <w:rsid w:val="002A3200"/>
    <w:rsid w:val="002A3232"/>
    <w:rsid w:val="002A3314"/>
    <w:rsid w:val="002A3DF4"/>
    <w:rsid w:val="002A4D4F"/>
    <w:rsid w:val="002A5A02"/>
    <w:rsid w:val="002A617A"/>
    <w:rsid w:val="002A6262"/>
    <w:rsid w:val="002A63C4"/>
    <w:rsid w:val="002A78D4"/>
    <w:rsid w:val="002B24FB"/>
    <w:rsid w:val="002B2D1F"/>
    <w:rsid w:val="002B4000"/>
    <w:rsid w:val="002B420F"/>
    <w:rsid w:val="002B56CC"/>
    <w:rsid w:val="002B69C7"/>
    <w:rsid w:val="002B7209"/>
    <w:rsid w:val="002B7210"/>
    <w:rsid w:val="002B7577"/>
    <w:rsid w:val="002C0B61"/>
    <w:rsid w:val="002C0BAB"/>
    <w:rsid w:val="002C0E25"/>
    <w:rsid w:val="002C20A8"/>
    <w:rsid w:val="002C30B6"/>
    <w:rsid w:val="002C3BD6"/>
    <w:rsid w:val="002C4E3B"/>
    <w:rsid w:val="002C635E"/>
    <w:rsid w:val="002C67B1"/>
    <w:rsid w:val="002C692E"/>
    <w:rsid w:val="002C6C2B"/>
    <w:rsid w:val="002D04D3"/>
    <w:rsid w:val="002D2886"/>
    <w:rsid w:val="002D2FD9"/>
    <w:rsid w:val="002D3173"/>
    <w:rsid w:val="002D4042"/>
    <w:rsid w:val="002D4202"/>
    <w:rsid w:val="002D4B3A"/>
    <w:rsid w:val="002D5785"/>
    <w:rsid w:val="002D677E"/>
    <w:rsid w:val="002E040C"/>
    <w:rsid w:val="002E0845"/>
    <w:rsid w:val="002E0A7F"/>
    <w:rsid w:val="002E16AB"/>
    <w:rsid w:val="002E1FE3"/>
    <w:rsid w:val="002E209B"/>
    <w:rsid w:val="002E2CFE"/>
    <w:rsid w:val="002E3475"/>
    <w:rsid w:val="002E3A22"/>
    <w:rsid w:val="002E3D81"/>
    <w:rsid w:val="002E5DB5"/>
    <w:rsid w:val="002E60A9"/>
    <w:rsid w:val="002E71A3"/>
    <w:rsid w:val="002F0887"/>
    <w:rsid w:val="002F0AF6"/>
    <w:rsid w:val="002F0FFD"/>
    <w:rsid w:val="002F13B4"/>
    <w:rsid w:val="002F142E"/>
    <w:rsid w:val="002F1E5B"/>
    <w:rsid w:val="002F413B"/>
    <w:rsid w:val="002F557A"/>
    <w:rsid w:val="002F5997"/>
    <w:rsid w:val="002F5F79"/>
    <w:rsid w:val="002F634A"/>
    <w:rsid w:val="002F66FD"/>
    <w:rsid w:val="003004F7"/>
    <w:rsid w:val="0030096B"/>
    <w:rsid w:val="00300F9F"/>
    <w:rsid w:val="003022B5"/>
    <w:rsid w:val="00304814"/>
    <w:rsid w:val="0030629A"/>
    <w:rsid w:val="00310805"/>
    <w:rsid w:val="003108FA"/>
    <w:rsid w:val="00310FFA"/>
    <w:rsid w:val="003116F7"/>
    <w:rsid w:val="0031229D"/>
    <w:rsid w:val="0031352C"/>
    <w:rsid w:val="00313A7C"/>
    <w:rsid w:val="00313D1F"/>
    <w:rsid w:val="0031415E"/>
    <w:rsid w:val="003147E0"/>
    <w:rsid w:val="0031487D"/>
    <w:rsid w:val="0031755D"/>
    <w:rsid w:val="00317B74"/>
    <w:rsid w:val="00317BFD"/>
    <w:rsid w:val="00320577"/>
    <w:rsid w:val="0032076C"/>
    <w:rsid w:val="00320C3D"/>
    <w:rsid w:val="0032259C"/>
    <w:rsid w:val="0032261D"/>
    <w:rsid w:val="00322992"/>
    <w:rsid w:val="00324F27"/>
    <w:rsid w:val="003262AA"/>
    <w:rsid w:val="00331033"/>
    <w:rsid w:val="00331429"/>
    <w:rsid w:val="00335CCA"/>
    <w:rsid w:val="003368A0"/>
    <w:rsid w:val="00337818"/>
    <w:rsid w:val="00337D92"/>
    <w:rsid w:val="0034075B"/>
    <w:rsid w:val="00340AD6"/>
    <w:rsid w:val="003415DC"/>
    <w:rsid w:val="003427D0"/>
    <w:rsid w:val="003432AC"/>
    <w:rsid w:val="003438C3"/>
    <w:rsid w:val="0034476A"/>
    <w:rsid w:val="00345DFC"/>
    <w:rsid w:val="00350CE2"/>
    <w:rsid w:val="003530A9"/>
    <w:rsid w:val="00354176"/>
    <w:rsid w:val="00354E03"/>
    <w:rsid w:val="0035555F"/>
    <w:rsid w:val="00357414"/>
    <w:rsid w:val="0035743C"/>
    <w:rsid w:val="003602E9"/>
    <w:rsid w:val="00360846"/>
    <w:rsid w:val="00360ABE"/>
    <w:rsid w:val="00363444"/>
    <w:rsid w:val="0036539F"/>
    <w:rsid w:val="00365B18"/>
    <w:rsid w:val="00365FB3"/>
    <w:rsid w:val="00366FAB"/>
    <w:rsid w:val="00367A40"/>
    <w:rsid w:val="003729B3"/>
    <w:rsid w:val="00373AD9"/>
    <w:rsid w:val="00373AED"/>
    <w:rsid w:val="0037407A"/>
    <w:rsid w:val="003747C4"/>
    <w:rsid w:val="00375C9F"/>
    <w:rsid w:val="00375D1A"/>
    <w:rsid w:val="00376C3F"/>
    <w:rsid w:val="00376E48"/>
    <w:rsid w:val="00377AD0"/>
    <w:rsid w:val="003817A2"/>
    <w:rsid w:val="00381A49"/>
    <w:rsid w:val="00382384"/>
    <w:rsid w:val="0038244E"/>
    <w:rsid w:val="00383EA8"/>
    <w:rsid w:val="00385A7E"/>
    <w:rsid w:val="00385DB6"/>
    <w:rsid w:val="00387BF6"/>
    <w:rsid w:val="00391274"/>
    <w:rsid w:val="00391A45"/>
    <w:rsid w:val="003928A1"/>
    <w:rsid w:val="00393C38"/>
    <w:rsid w:val="00394C66"/>
    <w:rsid w:val="00395F92"/>
    <w:rsid w:val="00396259"/>
    <w:rsid w:val="003974C6"/>
    <w:rsid w:val="003A08CB"/>
    <w:rsid w:val="003A0FCF"/>
    <w:rsid w:val="003A1289"/>
    <w:rsid w:val="003A1E78"/>
    <w:rsid w:val="003A30DC"/>
    <w:rsid w:val="003A3FD9"/>
    <w:rsid w:val="003A61FE"/>
    <w:rsid w:val="003A6929"/>
    <w:rsid w:val="003A6952"/>
    <w:rsid w:val="003B1A5B"/>
    <w:rsid w:val="003B1B01"/>
    <w:rsid w:val="003B2545"/>
    <w:rsid w:val="003B269A"/>
    <w:rsid w:val="003B2BD0"/>
    <w:rsid w:val="003B38FA"/>
    <w:rsid w:val="003B442F"/>
    <w:rsid w:val="003B550B"/>
    <w:rsid w:val="003B569E"/>
    <w:rsid w:val="003B5D03"/>
    <w:rsid w:val="003B6A6F"/>
    <w:rsid w:val="003B7097"/>
    <w:rsid w:val="003C0C4D"/>
    <w:rsid w:val="003C167C"/>
    <w:rsid w:val="003C17E8"/>
    <w:rsid w:val="003C18A5"/>
    <w:rsid w:val="003C3EF9"/>
    <w:rsid w:val="003C51C0"/>
    <w:rsid w:val="003C6664"/>
    <w:rsid w:val="003C6B87"/>
    <w:rsid w:val="003C7C5C"/>
    <w:rsid w:val="003C7F65"/>
    <w:rsid w:val="003D1306"/>
    <w:rsid w:val="003D1A02"/>
    <w:rsid w:val="003D1E69"/>
    <w:rsid w:val="003D2960"/>
    <w:rsid w:val="003D3641"/>
    <w:rsid w:val="003D3EA1"/>
    <w:rsid w:val="003D6101"/>
    <w:rsid w:val="003D7412"/>
    <w:rsid w:val="003E1608"/>
    <w:rsid w:val="003E2696"/>
    <w:rsid w:val="003E4010"/>
    <w:rsid w:val="003E523C"/>
    <w:rsid w:val="003E6820"/>
    <w:rsid w:val="003F0274"/>
    <w:rsid w:val="003F06B1"/>
    <w:rsid w:val="003F12A0"/>
    <w:rsid w:val="003F2621"/>
    <w:rsid w:val="003F2E62"/>
    <w:rsid w:val="003F31A3"/>
    <w:rsid w:val="003F3290"/>
    <w:rsid w:val="003F3662"/>
    <w:rsid w:val="003F4113"/>
    <w:rsid w:val="003F5F91"/>
    <w:rsid w:val="00400358"/>
    <w:rsid w:val="0040046C"/>
    <w:rsid w:val="004019D9"/>
    <w:rsid w:val="00401AE9"/>
    <w:rsid w:val="0040238E"/>
    <w:rsid w:val="00402774"/>
    <w:rsid w:val="0040378C"/>
    <w:rsid w:val="00403B50"/>
    <w:rsid w:val="00403C5D"/>
    <w:rsid w:val="00404D5E"/>
    <w:rsid w:val="00406F35"/>
    <w:rsid w:val="00407E3A"/>
    <w:rsid w:val="00410021"/>
    <w:rsid w:val="00411A20"/>
    <w:rsid w:val="00411D5F"/>
    <w:rsid w:val="004121A0"/>
    <w:rsid w:val="00412580"/>
    <w:rsid w:val="00413932"/>
    <w:rsid w:val="00413F53"/>
    <w:rsid w:val="0041405E"/>
    <w:rsid w:val="00414163"/>
    <w:rsid w:val="0041452E"/>
    <w:rsid w:val="00415B2A"/>
    <w:rsid w:val="0041603B"/>
    <w:rsid w:val="00416D88"/>
    <w:rsid w:val="00416D9E"/>
    <w:rsid w:val="00421460"/>
    <w:rsid w:val="004215D4"/>
    <w:rsid w:val="0042171C"/>
    <w:rsid w:val="00421843"/>
    <w:rsid w:val="004231D3"/>
    <w:rsid w:val="00424082"/>
    <w:rsid w:val="00426892"/>
    <w:rsid w:val="004277CF"/>
    <w:rsid w:val="00427E53"/>
    <w:rsid w:val="0043195C"/>
    <w:rsid w:val="0043195F"/>
    <w:rsid w:val="0043221B"/>
    <w:rsid w:val="00435A3C"/>
    <w:rsid w:val="00436C32"/>
    <w:rsid w:val="0043740A"/>
    <w:rsid w:val="004377A4"/>
    <w:rsid w:val="00440311"/>
    <w:rsid w:val="004413B4"/>
    <w:rsid w:val="00441D38"/>
    <w:rsid w:val="004426E3"/>
    <w:rsid w:val="00443975"/>
    <w:rsid w:val="00445827"/>
    <w:rsid w:val="00445B67"/>
    <w:rsid w:val="004460A0"/>
    <w:rsid w:val="004479D9"/>
    <w:rsid w:val="0045002D"/>
    <w:rsid w:val="00450BEE"/>
    <w:rsid w:val="00451F63"/>
    <w:rsid w:val="004521A1"/>
    <w:rsid w:val="0045297B"/>
    <w:rsid w:val="00454D94"/>
    <w:rsid w:val="00455387"/>
    <w:rsid w:val="0045581D"/>
    <w:rsid w:val="00455C82"/>
    <w:rsid w:val="004563C6"/>
    <w:rsid w:val="004567C2"/>
    <w:rsid w:val="00456FB9"/>
    <w:rsid w:val="00457F28"/>
    <w:rsid w:val="004616C4"/>
    <w:rsid w:val="004619CD"/>
    <w:rsid w:val="00462BA4"/>
    <w:rsid w:val="00466929"/>
    <w:rsid w:val="004669CA"/>
    <w:rsid w:val="00467E45"/>
    <w:rsid w:val="0047009B"/>
    <w:rsid w:val="00470DD7"/>
    <w:rsid w:val="004717A7"/>
    <w:rsid w:val="00471D81"/>
    <w:rsid w:val="00473FB6"/>
    <w:rsid w:val="004742BE"/>
    <w:rsid w:val="00475142"/>
    <w:rsid w:val="00476A6E"/>
    <w:rsid w:val="0047735C"/>
    <w:rsid w:val="00483913"/>
    <w:rsid w:val="00484E58"/>
    <w:rsid w:val="00484F11"/>
    <w:rsid w:val="004900F1"/>
    <w:rsid w:val="00491D7A"/>
    <w:rsid w:val="00492520"/>
    <w:rsid w:val="004928A6"/>
    <w:rsid w:val="00492F34"/>
    <w:rsid w:val="00493407"/>
    <w:rsid w:val="00493D2E"/>
    <w:rsid w:val="004950C1"/>
    <w:rsid w:val="004959DD"/>
    <w:rsid w:val="00495A0E"/>
    <w:rsid w:val="00495FE8"/>
    <w:rsid w:val="0049788C"/>
    <w:rsid w:val="004A0151"/>
    <w:rsid w:val="004A02C0"/>
    <w:rsid w:val="004A25E3"/>
    <w:rsid w:val="004A3148"/>
    <w:rsid w:val="004A4A9B"/>
    <w:rsid w:val="004A5EBB"/>
    <w:rsid w:val="004A62D5"/>
    <w:rsid w:val="004A6FE0"/>
    <w:rsid w:val="004B4CC5"/>
    <w:rsid w:val="004B4ECD"/>
    <w:rsid w:val="004B59A0"/>
    <w:rsid w:val="004B5B0B"/>
    <w:rsid w:val="004B68C1"/>
    <w:rsid w:val="004C13AA"/>
    <w:rsid w:val="004C375F"/>
    <w:rsid w:val="004C72A1"/>
    <w:rsid w:val="004C7E9C"/>
    <w:rsid w:val="004D05C8"/>
    <w:rsid w:val="004D234C"/>
    <w:rsid w:val="004D285F"/>
    <w:rsid w:val="004D3A61"/>
    <w:rsid w:val="004D4CDE"/>
    <w:rsid w:val="004D5005"/>
    <w:rsid w:val="004D603C"/>
    <w:rsid w:val="004D6BF1"/>
    <w:rsid w:val="004D7BAE"/>
    <w:rsid w:val="004D7DDB"/>
    <w:rsid w:val="004E0588"/>
    <w:rsid w:val="004E17A1"/>
    <w:rsid w:val="004E1B9E"/>
    <w:rsid w:val="004E2AF2"/>
    <w:rsid w:val="004E65E6"/>
    <w:rsid w:val="004F03EB"/>
    <w:rsid w:val="004F0787"/>
    <w:rsid w:val="004F28A6"/>
    <w:rsid w:val="004F361A"/>
    <w:rsid w:val="004F42F3"/>
    <w:rsid w:val="004F5597"/>
    <w:rsid w:val="004F573C"/>
    <w:rsid w:val="004F588C"/>
    <w:rsid w:val="004F757B"/>
    <w:rsid w:val="004F7A31"/>
    <w:rsid w:val="00500F60"/>
    <w:rsid w:val="00501FB2"/>
    <w:rsid w:val="00502C4D"/>
    <w:rsid w:val="005033A4"/>
    <w:rsid w:val="00503451"/>
    <w:rsid w:val="005040B4"/>
    <w:rsid w:val="0050486F"/>
    <w:rsid w:val="00505415"/>
    <w:rsid w:val="005076A0"/>
    <w:rsid w:val="00507D6D"/>
    <w:rsid w:val="00507F9C"/>
    <w:rsid w:val="00511C7B"/>
    <w:rsid w:val="00512DE6"/>
    <w:rsid w:val="005222EF"/>
    <w:rsid w:val="00522EA3"/>
    <w:rsid w:val="00523CE7"/>
    <w:rsid w:val="00524915"/>
    <w:rsid w:val="00530FB4"/>
    <w:rsid w:val="00534F28"/>
    <w:rsid w:val="0053638B"/>
    <w:rsid w:val="00536B00"/>
    <w:rsid w:val="00536C56"/>
    <w:rsid w:val="00537505"/>
    <w:rsid w:val="00537868"/>
    <w:rsid w:val="005431BE"/>
    <w:rsid w:val="00544842"/>
    <w:rsid w:val="0054534A"/>
    <w:rsid w:val="005458EF"/>
    <w:rsid w:val="00546AFA"/>
    <w:rsid w:val="00546E1E"/>
    <w:rsid w:val="00547309"/>
    <w:rsid w:val="00551A88"/>
    <w:rsid w:val="005523E6"/>
    <w:rsid w:val="00555C7C"/>
    <w:rsid w:val="00555F89"/>
    <w:rsid w:val="0055668E"/>
    <w:rsid w:val="00562B93"/>
    <w:rsid w:val="005639B2"/>
    <w:rsid w:val="00564EA2"/>
    <w:rsid w:val="0056554F"/>
    <w:rsid w:val="00565883"/>
    <w:rsid w:val="00566CF8"/>
    <w:rsid w:val="005671CF"/>
    <w:rsid w:val="00571FA3"/>
    <w:rsid w:val="00573D81"/>
    <w:rsid w:val="0058082A"/>
    <w:rsid w:val="00583F7C"/>
    <w:rsid w:val="0058446F"/>
    <w:rsid w:val="005865FA"/>
    <w:rsid w:val="00587431"/>
    <w:rsid w:val="005904B1"/>
    <w:rsid w:val="00592111"/>
    <w:rsid w:val="00592C75"/>
    <w:rsid w:val="00596094"/>
    <w:rsid w:val="00596D6F"/>
    <w:rsid w:val="005978D4"/>
    <w:rsid w:val="005979A4"/>
    <w:rsid w:val="005A0D9C"/>
    <w:rsid w:val="005A0EEC"/>
    <w:rsid w:val="005A13DB"/>
    <w:rsid w:val="005A1AC2"/>
    <w:rsid w:val="005A2A9C"/>
    <w:rsid w:val="005A2EDF"/>
    <w:rsid w:val="005A3CB5"/>
    <w:rsid w:val="005A5187"/>
    <w:rsid w:val="005B1906"/>
    <w:rsid w:val="005B1EDC"/>
    <w:rsid w:val="005B2368"/>
    <w:rsid w:val="005B2A7E"/>
    <w:rsid w:val="005B4729"/>
    <w:rsid w:val="005B4EE2"/>
    <w:rsid w:val="005B573D"/>
    <w:rsid w:val="005B6242"/>
    <w:rsid w:val="005C07D3"/>
    <w:rsid w:val="005C07FC"/>
    <w:rsid w:val="005C081F"/>
    <w:rsid w:val="005C2B5F"/>
    <w:rsid w:val="005C37EC"/>
    <w:rsid w:val="005C4AD6"/>
    <w:rsid w:val="005C50C0"/>
    <w:rsid w:val="005C7236"/>
    <w:rsid w:val="005C7D76"/>
    <w:rsid w:val="005C7F52"/>
    <w:rsid w:val="005D0E25"/>
    <w:rsid w:val="005D27B0"/>
    <w:rsid w:val="005D3239"/>
    <w:rsid w:val="005D357D"/>
    <w:rsid w:val="005D3CFE"/>
    <w:rsid w:val="005D3D86"/>
    <w:rsid w:val="005E11FA"/>
    <w:rsid w:val="005E252E"/>
    <w:rsid w:val="005E42AA"/>
    <w:rsid w:val="005E7ACB"/>
    <w:rsid w:val="005F009A"/>
    <w:rsid w:val="005F05E4"/>
    <w:rsid w:val="005F0A41"/>
    <w:rsid w:val="005F0EBC"/>
    <w:rsid w:val="005F10D4"/>
    <w:rsid w:val="005F4BA9"/>
    <w:rsid w:val="005F5C56"/>
    <w:rsid w:val="005F6387"/>
    <w:rsid w:val="005F6702"/>
    <w:rsid w:val="005F6B9D"/>
    <w:rsid w:val="00601390"/>
    <w:rsid w:val="00602672"/>
    <w:rsid w:val="00602B55"/>
    <w:rsid w:val="00602BD4"/>
    <w:rsid w:val="006031CE"/>
    <w:rsid w:val="0060467E"/>
    <w:rsid w:val="006061EE"/>
    <w:rsid w:val="006067F5"/>
    <w:rsid w:val="006069FC"/>
    <w:rsid w:val="00607DAA"/>
    <w:rsid w:val="0061062C"/>
    <w:rsid w:val="0061113E"/>
    <w:rsid w:val="006131AF"/>
    <w:rsid w:val="00616637"/>
    <w:rsid w:val="00620748"/>
    <w:rsid w:val="00620EB5"/>
    <w:rsid w:val="0062261A"/>
    <w:rsid w:val="00623420"/>
    <w:rsid w:val="00623ACE"/>
    <w:rsid w:val="00623C50"/>
    <w:rsid w:val="00623D06"/>
    <w:rsid w:val="00624468"/>
    <w:rsid w:val="00625266"/>
    <w:rsid w:val="00631ADD"/>
    <w:rsid w:val="00632D84"/>
    <w:rsid w:val="0063482D"/>
    <w:rsid w:val="00640536"/>
    <w:rsid w:val="00641FB5"/>
    <w:rsid w:val="006422B0"/>
    <w:rsid w:val="006427B0"/>
    <w:rsid w:val="00642B37"/>
    <w:rsid w:val="006447CD"/>
    <w:rsid w:val="00645B39"/>
    <w:rsid w:val="00645E39"/>
    <w:rsid w:val="00646126"/>
    <w:rsid w:val="00650225"/>
    <w:rsid w:val="0065028A"/>
    <w:rsid w:val="00651E44"/>
    <w:rsid w:val="00652519"/>
    <w:rsid w:val="0065377F"/>
    <w:rsid w:val="00653D82"/>
    <w:rsid w:val="00654597"/>
    <w:rsid w:val="00654FA8"/>
    <w:rsid w:val="00655505"/>
    <w:rsid w:val="00656D25"/>
    <w:rsid w:val="006573DE"/>
    <w:rsid w:val="006604DE"/>
    <w:rsid w:val="00660D08"/>
    <w:rsid w:val="00661555"/>
    <w:rsid w:val="00661C59"/>
    <w:rsid w:val="0066396E"/>
    <w:rsid w:val="00663AA8"/>
    <w:rsid w:val="006648B2"/>
    <w:rsid w:val="006649A9"/>
    <w:rsid w:val="00664EB8"/>
    <w:rsid w:val="00665A2B"/>
    <w:rsid w:val="00667A83"/>
    <w:rsid w:val="00667B6B"/>
    <w:rsid w:val="006700FA"/>
    <w:rsid w:val="00670E33"/>
    <w:rsid w:val="00671AF7"/>
    <w:rsid w:val="00672A5F"/>
    <w:rsid w:val="00673EE1"/>
    <w:rsid w:val="00674077"/>
    <w:rsid w:val="0067563A"/>
    <w:rsid w:val="006760A0"/>
    <w:rsid w:val="00680EFD"/>
    <w:rsid w:val="0068220E"/>
    <w:rsid w:val="00684B0E"/>
    <w:rsid w:val="00684E11"/>
    <w:rsid w:val="0068531E"/>
    <w:rsid w:val="0068560F"/>
    <w:rsid w:val="00690985"/>
    <w:rsid w:val="006925F6"/>
    <w:rsid w:val="00694057"/>
    <w:rsid w:val="0069427F"/>
    <w:rsid w:val="00694781"/>
    <w:rsid w:val="00695D0E"/>
    <w:rsid w:val="0069618F"/>
    <w:rsid w:val="00696626"/>
    <w:rsid w:val="006A0F81"/>
    <w:rsid w:val="006A1319"/>
    <w:rsid w:val="006A1D46"/>
    <w:rsid w:val="006A443E"/>
    <w:rsid w:val="006A4FB8"/>
    <w:rsid w:val="006A5113"/>
    <w:rsid w:val="006A6423"/>
    <w:rsid w:val="006B01D3"/>
    <w:rsid w:val="006B0990"/>
    <w:rsid w:val="006B0A11"/>
    <w:rsid w:val="006B15CD"/>
    <w:rsid w:val="006B1A3D"/>
    <w:rsid w:val="006B1B66"/>
    <w:rsid w:val="006B425C"/>
    <w:rsid w:val="006B43E2"/>
    <w:rsid w:val="006B695A"/>
    <w:rsid w:val="006B6B56"/>
    <w:rsid w:val="006B6B60"/>
    <w:rsid w:val="006B726F"/>
    <w:rsid w:val="006B7514"/>
    <w:rsid w:val="006B7821"/>
    <w:rsid w:val="006C1028"/>
    <w:rsid w:val="006C1C03"/>
    <w:rsid w:val="006C3A9B"/>
    <w:rsid w:val="006C60DA"/>
    <w:rsid w:val="006C7705"/>
    <w:rsid w:val="006D0BB1"/>
    <w:rsid w:val="006D0E90"/>
    <w:rsid w:val="006D10DF"/>
    <w:rsid w:val="006D1850"/>
    <w:rsid w:val="006D213A"/>
    <w:rsid w:val="006D2E6B"/>
    <w:rsid w:val="006D5727"/>
    <w:rsid w:val="006D6845"/>
    <w:rsid w:val="006D6B5D"/>
    <w:rsid w:val="006D7597"/>
    <w:rsid w:val="006D7B33"/>
    <w:rsid w:val="006D7F2F"/>
    <w:rsid w:val="006E0E15"/>
    <w:rsid w:val="006E2B00"/>
    <w:rsid w:val="006E3482"/>
    <w:rsid w:val="006E573B"/>
    <w:rsid w:val="006E625C"/>
    <w:rsid w:val="006E6E78"/>
    <w:rsid w:val="006E70A0"/>
    <w:rsid w:val="006E721E"/>
    <w:rsid w:val="006F2DA0"/>
    <w:rsid w:val="006F3AC5"/>
    <w:rsid w:val="006F5368"/>
    <w:rsid w:val="0070003B"/>
    <w:rsid w:val="00704A01"/>
    <w:rsid w:val="0070665B"/>
    <w:rsid w:val="007068F8"/>
    <w:rsid w:val="00706BCF"/>
    <w:rsid w:val="007072F4"/>
    <w:rsid w:val="00707CB3"/>
    <w:rsid w:val="00707F5D"/>
    <w:rsid w:val="00710024"/>
    <w:rsid w:val="00710123"/>
    <w:rsid w:val="00710E88"/>
    <w:rsid w:val="0071213B"/>
    <w:rsid w:val="00712EAB"/>
    <w:rsid w:val="007147F6"/>
    <w:rsid w:val="00715235"/>
    <w:rsid w:val="0071713A"/>
    <w:rsid w:val="007172C2"/>
    <w:rsid w:val="00721782"/>
    <w:rsid w:val="00721CB1"/>
    <w:rsid w:val="00722120"/>
    <w:rsid w:val="007226C5"/>
    <w:rsid w:val="00722AD9"/>
    <w:rsid w:val="00722BF5"/>
    <w:rsid w:val="0072360B"/>
    <w:rsid w:val="00723D95"/>
    <w:rsid w:val="0072422E"/>
    <w:rsid w:val="0072564F"/>
    <w:rsid w:val="00727813"/>
    <w:rsid w:val="00730244"/>
    <w:rsid w:val="00732696"/>
    <w:rsid w:val="007329FF"/>
    <w:rsid w:val="0073411E"/>
    <w:rsid w:val="00735551"/>
    <w:rsid w:val="00735D09"/>
    <w:rsid w:val="00736074"/>
    <w:rsid w:val="00736A5E"/>
    <w:rsid w:val="00740C93"/>
    <w:rsid w:val="00741E7B"/>
    <w:rsid w:val="00744AB1"/>
    <w:rsid w:val="00745782"/>
    <w:rsid w:val="0074583C"/>
    <w:rsid w:val="007470DC"/>
    <w:rsid w:val="00747B1F"/>
    <w:rsid w:val="007501F7"/>
    <w:rsid w:val="00752741"/>
    <w:rsid w:val="00754F3E"/>
    <w:rsid w:val="007557BA"/>
    <w:rsid w:val="00756796"/>
    <w:rsid w:val="00757B7C"/>
    <w:rsid w:val="0076043A"/>
    <w:rsid w:val="00762B4D"/>
    <w:rsid w:val="007653C8"/>
    <w:rsid w:val="00765655"/>
    <w:rsid w:val="00766681"/>
    <w:rsid w:val="00770173"/>
    <w:rsid w:val="007703CE"/>
    <w:rsid w:val="007750FF"/>
    <w:rsid w:val="00775C91"/>
    <w:rsid w:val="00777E7A"/>
    <w:rsid w:val="00781A6D"/>
    <w:rsid w:val="0078227F"/>
    <w:rsid w:val="00782C4B"/>
    <w:rsid w:val="007831A2"/>
    <w:rsid w:val="007842EA"/>
    <w:rsid w:val="007846DA"/>
    <w:rsid w:val="007848ED"/>
    <w:rsid w:val="00785E58"/>
    <w:rsid w:val="00787376"/>
    <w:rsid w:val="007879D4"/>
    <w:rsid w:val="0079006C"/>
    <w:rsid w:val="00790B73"/>
    <w:rsid w:val="00791369"/>
    <w:rsid w:val="007915B6"/>
    <w:rsid w:val="007924EA"/>
    <w:rsid w:val="00793F5C"/>
    <w:rsid w:val="0079405B"/>
    <w:rsid w:val="00794772"/>
    <w:rsid w:val="007948FA"/>
    <w:rsid w:val="007956C2"/>
    <w:rsid w:val="007957B7"/>
    <w:rsid w:val="007957EB"/>
    <w:rsid w:val="00795CF9"/>
    <w:rsid w:val="00796813"/>
    <w:rsid w:val="007A174E"/>
    <w:rsid w:val="007A25B3"/>
    <w:rsid w:val="007A39F6"/>
    <w:rsid w:val="007A4838"/>
    <w:rsid w:val="007A59CA"/>
    <w:rsid w:val="007A6D39"/>
    <w:rsid w:val="007A75E2"/>
    <w:rsid w:val="007A76CC"/>
    <w:rsid w:val="007B1518"/>
    <w:rsid w:val="007B1610"/>
    <w:rsid w:val="007B2BA2"/>
    <w:rsid w:val="007B2F3A"/>
    <w:rsid w:val="007B3DA7"/>
    <w:rsid w:val="007B42A8"/>
    <w:rsid w:val="007B4CA1"/>
    <w:rsid w:val="007B6E6B"/>
    <w:rsid w:val="007B7A6C"/>
    <w:rsid w:val="007B7A72"/>
    <w:rsid w:val="007C04C2"/>
    <w:rsid w:val="007C0948"/>
    <w:rsid w:val="007C0BF6"/>
    <w:rsid w:val="007C3E6F"/>
    <w:rsid w:val="007C5CC7"/>
    <w:rsid w:val="007C5F8A"/>
    <w:rsid w:val="007C6B00"/>
    <w:rsid w:val="007C7188"/>
    <w:rsid w:val="007C7FFD"/>
    <w:rsid w:val="007D1E62"/>
    <w:rsid w:val="007D3543"/>
    <w:rsid w:val="007D3DCB"/>
    <w:rsid w:val="007D40AC"/>
    <w:rsid w:val="007D5409"/>
    <w:rsid w:val="007D6056"/>
    <w:rsid w:val="007D691F"/>
    <w:rsid w:val="007D7E87"/>
    <w:rsid w:val="007E0676"/>
    <w:rsid w:val="007E0E38"/>
    <w:rsid w:val="007E15EA"/>
    <w:rsid w:val="007E2442"/>
    <w:rsid w:val="007E2FF7"/>
    <w:rsid w:val="007E431E"/>
    <w:rsid w:val="007E4E58"/>
    <w:rsid w:val="007E5F9A"/>
    <w:rsid w:val="007E79B1"/>
    <w:rsid w:val="007F253F"/>
    <w:rsid w:val="007F47CF"/>
    <w:rsid w:val="007F4975"/>
    <w:rsid w:val="007F4CFC"/>
    <w:rsid w:val="007F6A8E"/>
    <w:rsid w:val="007F769A"/>
    <w:rsid w:val="00801B42"/>
    <w:rsid w:val="00801FAE"/>
    <w:rsid w:val="00802988"/>
    <w:rsid w:val="00803FB8"/>
    <w:rsid w:val="00804B12"/>
    <w:rsid w:val="00806522"/>
    <w:rsid w:val="00806C7C"/>
    <w:rsid w:val="00807049"/>
    <w:rsid w:val="008106D3"/>
    <w:rsid w:val="0081125C"/>
    <w:rsid w:val="008114FE"/>
    <w:rsid w:val="008122B3"/>
    <w:rsid w:val="008124C6"/>
    <w:rsid w:val="00813E59"/>
    <w:rsid w:val="00814113"/>
    <w:rsid w:val="008153C4"/>
    <w:rsid w:val="00815915"/>
    <w:rsid w:val="00816932"/>
    <w:rsid w:val="00817508"/>
    <w:rsid w:val="00817E0C"/>
    <w:rsid w:val="00822F8B"/>
    <w:rsid w:val="00823C41"/>
    <w:rsid w:val="0082453A"/>
    <w:rsid w:val="008246DD"/>
    <w:rsid w:val="00826300"/>
    <w:rsid w:val="008266D8"/>
    <w:rsid w:val="008302F4"/>
    <w:rsid w:val="00830FF4"/>
    <w:rsid w:val="00831A78"/>
    <w:rsid w:val="00832A70"/>
    <w:rsid w:val="00833CD6"/>
    <w:rsid w:val="00833D83"/>
    <w:rsid w:val="008349F4"/>
    <w:rsid w:val="00834C0B"/>
    <w:rsid w:val="0083599D"/>
    <w:rsid w:val="00836402"/>
    <w:rsid w:val="0083700A"/>
    <w:rsid w:val="00837137"/>
    <w:rsid w:val="00841DC3"/>
    <w:rsid w:val="00842E96"/>
    <w:rsid w:val="00843045"/>
    <w:rsid w:val="00844508"/>
    <w:rsid w:val="0084452F"/>
    <w:rsid w:val="008464A2"/>
    <w:rsid w:val="00847812"/>
    <w:rsid w:val="00850344"/>
    <w:rsid w:val="008505CA"/>
    <w:rsid w:val="0085068A"/>
    <w:rsid w:val="00852394"/>
    <w:rsid w:val="008546CD"/>
    <w:rsid w:val="00854B2E"/>
    <w:rsid w:val="00856DB5"/>
    <w:rsid w:val="008572B0"/>
    <w:rsid w:val="008574DF"/>
    <w:rsid w:val="008628A3"/>
    <w:rsid w:val="00863A73"/>
    <w:rsid w:val="0086412F"/>
    <w:rsid w:val="008644A5"/>
    <w:rsid w:val="00864962"/>
    <w:rsid w:val="00864DC9"/>
    <w:rsid w:val="0086673D"/>
    <w:rsid w:val="0086725E"/>
    <w:rsid w:val="008676FD"/>
    <w:rsid w:val="0087135F"/>
    <w:rsid w:val="008734B8"/>
    <w:rsid w:val="008757CD"/>
    <w:rsid w:val="008805A0"/>
    <w:rsid w:val="0088089F"/>
    <w:rsid w:val="008808C1"/>
    <w:rsid w:val="0088098E"/>
    <w:rsid w:val="00881206"/>
    <w:rsid w:val="008819F7"/>
    <w:rsid w:val="00882BF9"/>
    <w:rsid w:val="008830DC"/>
    <w:rsid w:val="008833A2"/>
    <w:rsid w:val="00884A3E"/>
    <w:rsid w:val="008858CD"/>
    <w:rsid w:val="00885BC3"/>
    <w:rsid w:val="00886543"/>
    <w:rsid w:val="00890448"/>
    <w:rsid w:val="00893CDB"/>
    <w:rsid w:val="00894495"/>
    <w:rsid w:val="00895C41"/>
    <w:rsid w:val="00895CB8"/>
    <w:rsid w:val="008960BC"/>
    <w:rsid w:val="00896DB1"/>
    <w:rsid w:val="00896FD9"/>
    <w:rsid w:val="00897132"/>
    <w:rsid w:val="008A0A2A"/>
    <w:rsid w:val="008A0E9E"/>
    <w:rsid w:val="008A1860"/>
    <w:rsid w:val="008A19FF"/>
    <w:rsid w:val="008A1D26"/>
    <w:rsid w:val="008A23AB"/>
    <w:rsid w:val="008A6265"/>
    <w:rsid w:val="008A7A73"/>
    <w:rsid w:val="008A7E38"/>
    <w:rsid w:val="008A7E9B"/>
    <w:rsid w:val="008B03BD"/>
    <w:rsid w:val="008B338D"/>
    <w:rsid w:val="008B5349"/>
    <w:rsid w:val="008B77CF"/>
    <w:rsid w:val="008C0FAF"/>
    <w:rsid w:val="008C3557"/>
    <w:rsid w:val="008C3B85"/>
    <w:rsid w:val="008C69C7"/>
    <w:rsid w:val="008D032D"/>
    <w:rsid w:val="008D1BEE"/>
    <w:rsid w:val="008D2AA7"/>
    <w:rsid w:val="008D49C2"/>
    <w:rsid w:val="008D53C3"/>
    <w:rsid w:val="008D5E24"/>
    <w:rsid w:val="008D6653"/>
    <w:rsid w:val="008D7093"/>
    <w:rsid w:val="008D7658"/>
    <w:rsid w:val="008D7ABC"/>
    <w:rsid w:val="008D7F32"/>
    <w:rsid w:val="008E12AB"/>
    <w:rsid w:val="008E339D"/>
    <w:rsid w:val="008E38A5"/>
    <w:rsid w:val="008E5066"/>
    <w:rsid w:val="008E595B"/>
    <w:rsid w:val="008E5B61"/>
    <w:rsid w:val="008E6A6E"/>
    <w:rsid w:val="008E7576"/>
    <w:rsid w:val="008E7A36"/>
    <w:rsid w:val="008E7D91"/>
    <w:rsid w:val="008E7FEB"/>
    <w:rsid w:val="008F4334"/>
    <w:rsid w:val="008F4738"/>
    <w:rsid w:val="008F6888"/>
    <w:rsid w:val="008F68B7"/>
    <w:rsid w:val="008F706B"/>
    <w:rsid w:val="00900D00"/>
    <w:rsid w:val="00905D14"/>
    <w:rsid w:val="00905EFA"/>
    <w:rsid w:val="00906601"/>
    <w:rsid w:val="00906973"/>
    <w:rsid w:val="00907D2C"/>
    <w:rsid w:val="00907DEF"/>
    <w:rsid w:val="00907E11"/>
    <w:rsid w:val="0091405D"/>
    <w:rsid w:val="0091453E"/>
    <w:rsid w:val="009149B6"/>
    <w:rsid w:val="009149EE"/>
    <w:rsid w:val="0091577A"/>
    <w:rsid w:val="00916960"/>
    <w:rsid w:val="00917745"/>
    <w:rsid w:val="009215AD"/>
    <w:rsid w:val="00921ADD"/>
    <w:rsid w:val="009259EA"/>
    <w:rsid w:val="00926875"/>
    <w:rsid w:val="00926DA2"/>
    <w:rsid w:val="009310BD"/>
    <w:rsid w:val="00931261"/>
    <w:rsid w:val="0093269D"/>
    <w:rsid w:val="00932FE9"/>
    <w:rsid w:val="00935930"/>
    <w:rsid w:val="0093705B"/>
    <w:rsid w:val="00940769"/>
    <w:rsid w:val="00940A82"/>
    <w:rsid w:val="00941616"/>
    <w:rsid w:val="009426B8"/>
    <w:rsid w:val="009465A8"/>
    <w:rsid w:val="0094682D"/>
    <w:rsid w:val="009473EB"/>
    <w:rsid w:val="009513F1"/>
    <w:rsid w:val="00952269"/>
    <w:rsid w:val="00952641"/>
    <w:rsid w:val="009531E9"/>
    <w:rsid w:val="0095320B"/>
    <w:rsid w:val="009533E1"/>
    <w:rsid w:val="0095380B"/>
    <w:rsid w:val="00953C3A"/>
    <w:rsid w:val="009547C4"/>
    <w:rsid w:val="009548C0"/>
    <w:rsid w:val="009552BA"/>
    <w:rsid w:val="00955B1A"/>
    <w:rsid w:val="00955EAC"/>
    <w:rsid w:val="009632AF"/>
    <w:rsid w:val="00963A8C"/>
    <w:rsid w:val="0096451A"/>
    <w:rsid w:val="0096477C"/>
    <w:rsid w:val="00964EE5"/>
    <w:rsid w:val="00966CC2"/>
    <w:rsid w:val="00967188"/>
    <w:rsid w:val="00967C32"/>
    <w:rsid w:val="0097122B"/>
    <w:rsid w:val="0097223F"/>
    <w:rsid w:val="009739BD"/>
    <w:rsid w:val="009751DE"/>
    <w:rsid w:val="00976666"/>
    <w:rsid w:val="00976B9A"/>
    <w:rsid w:val="0098037D"/>
    <w:rsid w:val="00981887"/>
    <w:rsid w:val="0098255F"/>
    <w:rsid w:val="00982702"/>
    <w:rsid w:val="0098496D"/>
    <w:rsid w:val="00985221"/>
    <w:rsid w:val="00986CD3"/>
    <w:rsid w:val="00993661"/>
    <w:rsid w:val="00993DE5"/>
    <w:rsid w:val="00996B87"/>
    <w:rsid w:val="009979CB"/>
    <w:rsid w:val="00997F63"/>
    <w:rsid w:val="009A0855"/>
    <w:rsid w:val="009A24B0"/>
    <w:rsid w:val="009A289D"/>
    <w:rsid w:val="009A2A51"/>
    <w:rsid w:val="009A33B2"/>
    <w:rsid w:val="009A4C63"/>
    <w:rsid w:val="009A5925"/>
    <w:rsid w:val="009A6907"/>
    <w:rsid w:val="009A6D01"/>
    <w:rsid w:val="009A70B6"/>
    <w:rsid w:val="009B0220"/>
    <w:rsid w:val="009B1317"/>
    <w:rsid w:val="009B1A59"/>
    <w:rsid w:val="009B28FB"/>
    <w:rsid w:val="009B6188"/>
    <w:rsid w:val="009B6CCC"/>
    <w:rsid w:val="009B714E"/>
    <w:rsid w:val="009C1F00"/>
    <w:rsid w:val="009C2731"/>
    <w:rsid w:val="009C4FB1"/>
    <w:rsid w:val="009C645E"/>
    <w:rsid w:val="009C656A"/>
    <w:rsid w:val="009C69FA"/>
    <w:rsid w:val="009C7058"/>
    <w:rsid w:val="009D0861"/>
    <w:rsid w:val="009D0903"/>
    <w:rsid w:val="009D0F29"/>
    <w:rsid w:val="009D3211"/>
    <w:rsid w:val="009D32C7"/>
    <w:rsid w:val="009D38C1"/>
    <w:rsid w:val="009D3A03"/>
    <w:rsid w:val="009D3B4D"/>
    <w:rsid w:val="009D4863"/>
    <w:rsid w:val="009D72D9"/>
    <w:rsid w:val="009E2289"/>
    <w:rsid w:val="009E2993"/>
    <w:rsid w:val="009E402A"/>
    <w:rsid w:val="009E4C55"/>
    <w:rsid w:val="009E7CA0"/>
    <w:rsid w:val="009F0DCB"/>
    <w:rsid w:val="009F1053"/>
    <w:rsid w:val="009F1474"/>
    <w:rsid w:val="009F1A26"/>
    <w:rsid w:val="009F2B90"/>
    <w:rsid w:val="009F3199"/>
    <w:rsid w:val="009F3908"/>
    <w:rsid w:val="009F3A05"/>
    <w:rsid w:val="009F49D7"/>
    <w:rsid w:val="00A00107"/>
    <w:rsid w:val="00A00E3D"/>
    <w:rsid w:val="00A020AD"/>
    <w:rsid w:val="00A02E30"/>
    <w:rsid w:val="00A0430F"/>
    <w:rsid w:val="00A04310"/>
    <w:rsid w:val="00A046C8"/>
    <w:rsid w:val="00A105AF"/>
    <w:rsid w:val="00A11AB7"/>
    <w:rsid w:val="00A12859"/>
    <w:rsid w:val="00A148F7"/>
    <w:rsid w:val="00A1524C"/>
    <w:rsid w:val="00A16C01"/>
    <w:rsid w:val="00A1732D"/>
    <w:rsid w:val="00A22119"/>
    <w:rsid w:val="00A23E5D"/>
    <w:rsid w:val="00A25029"/>
    <w:rsid w:val="00A2587E"/>
    <w:rsid w:val="00A301B6"/>
    <w:rsid w:val="00A3066F"/>
    <w:rsid w:val="00A30732"/>
    <w:rsid w:val="00A32A05"/>
    <w:rsid w:val="00A35E72"/>
    <w:rsid w:val="00A408FA"/>
    <w:rsid w:val="00A41581"/>
    <w:rsid w:val="00A41D74"/>
    <w:rsid w:val="00A4458B"/>
    <w:rsid w:val="00A45E85"/>
    <w:rsid w:val="00A47273"/>
    <w:rsid w:val="00A479FF"/>
    <w:rsid w:val="00A47E9C"/>
    <w:rsid w:val="00A50078"/>
    <w:rsid w:val="00A5315F"/>
    <w:rsid w:val="00A53C15"/>
    <w:rsid w:val="00A54EB5"/>
    <w:rsid w:val="00A56533"/>
    <w:rsid w:val="00A571E1"/>
    <w:rsid w:val="00A61247"/>
    <w:rsid w:val="00A62207"/>
    <w:rsid w:val="00A62785"/>
    <w:rsid w:val="00A6531D"/>
    <w:rsid w:val="00A653FB"/>
    <w:rsid w:val="00A66693"/>
    <w:rsid w:val="00A67E49"/>
    <w:rsid w:val="00A704C0"/>
    <w:rsid w:val="00A721CB"/>
    <w:rsid w:val="00A72C63"/>
    <w:rsid w:val="00A73CEA"/>
    <w:rsid w:val="00A765AF"/>
    <w:rsid w:val="00A76C8B"/>
    <w:rsid w:val="00A77B2B"/>
    <w:rsid w:val="00A80246"/>
    <w:rsid w:val="00A81014"/>
    <w:rsid w:val="00A855C6"/>
    <w:rsid w:val="00A8656F"/>
    <w:rsid w:val="00A87436"/>
    <w:rsid w:val="00A908AD"/>
    <w:rsid w:val="00A915AD"/>
    <w:rsid w:val="00A91B25"/>
    <w:rsid w:val="00A91D6D"/>
    <w:rsid w:val="00A970A8"/>
    <w:rsid w:val="00AA046C"/>
    <w:rsid w:val="00AA068D"/>
    <w:rsid w:val="00AA160B"/>
    <w:rsid w:val="00AA2936"/>
    <w:rsid w:val="00AA333D"/>
    <w:rsid w:val="00AA3E79"/>
    <w:rsid w:val="00AA422C"/>
    <w:rsid w:val="00AA5B42"/>
    <w:rsid w:val="00AA64B9"/>
    <w:rsid w:val="00AA6CEB"/>
    <w:rsid w:val="00AA7669"/>
    <w:rsid w:val="00AB37F6"/>
    <w:rsid w:val="00AB385A"/>
    <w:rsid w:val="00AC15AB"/>
    <w:rsid w:val="00AC15E2"/>
    <w:rsid w:val="00AC1C38"/>
    <w:rsid w:val="00AC3752"/>
    <w:rsid w:val="00AC3AF9"/>
    <w:rsid w:val="00AC419F"/>
    <w:rsid w:val="00AC4A2E"/>
    <w:rsid w:val="00AC5062"/>
    <w:rsid w:val="00AC50D9"/>
    <w:rsid w:val="00AC5CC4"/>
    <w:rsid w:val="00AC5FD0"/>
    <w:rsid w:val="00AC6F5F"/>
    <w:rsid w:val="00AD18FD"/>
    <w:rsid w:val="00AD444C"/>
    <w:rsid w:val="00AD4B65"/>
    <w:rsid w:val="00AD4D82"/>
    <w:rsid w:val="00AD4D9B"/>
    <w:rsid w:val="00AD4EAC"/>
    <w:rsid w:val="00AD6349"/>
    <w:rsid w:val="00AD6867"/>
    <w:rsid w:val="00AE0937"/>
    <w:rsid w:val="00AE0CEC"/>
    <w:rsid w:val="00AE0D05"/>
    <w:rsid w:val="00AE1D9C"/>
    <w:rsid w:val="00AE1E90"/>
    <w:rsid w:val="00AE2D3E"/>
    <w:rsid w:val="00AE2EFD"/>
    <w:rsid w:val="00AE65E9"/>
    <w:rsid w:val="00AF0D8D"/>
    <w:rsid w:val="00AF3473"/>
    <w:rsid w:val="00AF5095"/>
    <w:rsid w:val="00AF6604"/>
    <w:rsid w:val="00B031FF"/>
    <w:rsid w:val="00B0401B"/>
    <w:rsid w:val="00B04D8C"/>
    <w:rsid w:val="00B05EBD"/>
    <w:rsid w:val="00B06E87"/>
    <w:rsid w:val="00B1331F"/>
    <w:rsid w:val="00B134AD"/>
    <w:rsid w:val="00B14B55"/>
    <w:rsid w:val="00B16174"/>
    <w:rsid w:val="00B16B77"/>
    <w:rsid w:val="00B16BF0"/>
    <w:rsid w:val="00B17840"/>
    <w:rsid w:val="00B17CB5"/>
    <w:rsid w:val="00B21FF3"/>
    <w:rsid w:val="00B238BE"/>
    <w:rsid w:val="00B24088"/>
    <w:rsid w:val="00B245E1"/>
    <w:rsid w:val="00B27F38"/>
    <w:rsid w:val="00B30252"/>
    <w:rsid w:val="00B34560"/>
    <w:rsid w:val="00B35079"/>
    <w:rsid w:val="00B35256"/>
    <w:rsid w:val="00B35266"/>
    <w:rsid w:val="00B35B9D"/>
    <w:rsid w:val="00B35D40"/>
    <w:rsid w:val="00B364E2"/>
    <w:rsid w:val="00B36FB0"/>
    <w:rsid w:val="00B370F7"/>
    <w:rsid w:val="00B37EFE"/>
    <w:rsid w:val="00B40DB4"/>
    <w:rsid w:val="00B411CF"/>
    <w:rsid w:val="00B4162C"/>
    <w:rsid w:val="00B42338"/>
    <w:rsid w:val="00B43BD7"/>
    <w:rsid w:val="00B43D01"/>
    <w:rsid w:val="00B44E41"/>
    <w:rsid w:val="00B45FDF"/>
    <w:rsid w:val="00B4755A"/>
    <w:rsid w:val="00B51891"/>
    <w:rsid w:val="00B52019"/>
    <w:rsid w:val="00B5222F"/>
    <w:rsid w:val="00B52439"/>
    <w:rsid w:val="00B52900"/>
    <w:rsid w:val="00B52A25"/>
    <w:rsid w:val="00B57BF8"/>
    <w:rsid w:val="00B60544"/>
    <w:rsid w:val="00B61C3D"/>
    <w:rsid w:val="00B635E1"/>
    <w:rsid w:val="00B63FDA"/>
    <w:rsid w:val="00B655A8"/>
    <w:rsid w:val="00B65A0F"/>
    <w:rsid w:val="00B72118"/>
    <w:rsid w:val="00B749B9"/>
    <w:rsid w:val="00B7713A"/>
    <w:rsid w:val="00B80F86"/>
    <w:rsid w:val="00B8158C"/>
    <w:rsid w:val="00B819E6"/>
    <w:rsid w:val="00B81D83"/>
    <w:rsid w:val="00B8211E"/>
    <w:rsid w:val="00B83214"/>
    <w:rsid w:val="00B83476"/>
    <w:rsid w:val="00B8363A"/>
    <w:rsid w:val="00B83774"/>
    <w:rsid w:val="00B837E0"/>
    <w:rsid w:val="00B85677"/>
    <w:rsid w:val="00B9147E"/>
    <w:rsid w:val="00B91CD0"/>
    <w:rsid w:val="00B949FF"/>
    <w:rsid w:val="00BA1D91"/>
    <w:rsid w:val="00BA301C"/>
    <w:rsid w:val="00BA38E0"/>
    <w:rsid w:val="00BA3BCB"/>
    <w:rsid w:val="00BA57E8"/>
    <w:rsid w:val="00BA598B"/>
    <w:rsid w:val="00BA5D9E"/>
    <w:rsid w:val="00BA7509"/>
    <w:rsid w:val="00BA7BB4"/>
    <w:rsid w:val="00BA7C0D"/>
    <w:rsid w:val="00BA7EC5"/>
    <w:rsid w:val="00BA7FB0"/>
    <w:rsid w:val="00BB012F"/>
    <w:rsid w:val="00BB2ACA"/>
    <w:rsid w:val="00BB30BC"/>
    <w:rsid w:val="00BB49D4"/>
    <w:rsid w:val="00BB584A"/>
    <w:rsid w:val="00BB63F0"/>
    <w:rsid w:val="00BB6AF0"/>
    <w:rsid w:val="00BB70CF"/>
    <w:rsid w:val="00BB724B"/>
    <w:rsid w:val="00BB73D6"/>
    <w:rsid w:val="00BB7B41"/>
    <w:rsid w:val="00BC1C8C"/>
    <w:rsid w:val="00BC2798"/>
    <w:rsid w:val="00BC35BE"/>
    <w:rsid w:val="00BC42EE"/>
    <w:rsid w:val="00BC4D44"/>
    <w:rsid w:val="00BC63D5"/>
    <w:rsid w:val="00BC6410"/>
    <w:rsid w:val="00BC64E0"/>
    <w:rsid w:val="00BD0CD1"/>
    <w:rsid w:val="00BD2BD4"/>
    <w:rsid w:val="00BD2C93"/>
    <w:rsid w:val="00BD46DC"/>
    <w:rsid w:val="00BE00B6"/>
    <w:rsid w:val="00BE0BF4"/>
    <w:rsid w:val="00BE11E6"/>
    <w:rsid w:val="00BE12B8"/>
    <w:rsid w:val="00BE1F28"/>
    <w:rsid w:val="00BE29B5"/>
    <w:rsid w:val="00BE2C2B"/>
    <w:rsid w:val="00BE3178"/>
    <w:rsid w:val="00BE5CB5"/>
    <w:rsid w:val="00BE5D83"/>
    <w:rsid w:val="00BE76D7"/>
    <w:rsid w:val="00BE7907"/>
    <w:rsid w:val="00BF06C6"/>
    <w:rsid w:val="00BF2336"/>
    <w:rsid w:val="00BF2344"/>
    <w:rsid w:val="00BF295D"/>
    <w:rsid w:val="00BF33E4"/>
    <w:rsid w:val="00BF3503"/>
    <w:rsid w:val="00BF4274"/>
    <w:rsid w:val="00BF69DA"/>
    <w:rsid w:val="00BF6F2E"/>
    <w:rsid w:val="00BF783A"/>
    <w:rsid w:val="00BF7B92"/>
    <w:rsid w:val="00BF7E01"/>
    <w:rsid w:val="00C004AD"/>
    <w:rsid w:val="00C018EC"/>
    <w:rsid w:val="00C01C63"/>
    <w:rsid w:val="00C04061"/>
    <w:rsid w:val="00C041E8"/>
    <w:rsid w:val="00C0473C"/>
    <w:rsid w:val="00C0499A"/>
    <w:rsid w:val="00C04DA4"/>
    <w:rsid w:val="00C0547F"/>
    <w:rsid w:val="00C12658"/>
    <w:rsid w:val="00C13587"/>
    <w:rsid w:val="00C1548C"/>
    <w:rsid w:val="00C156BF"/>
    <w:rsid w:val="00C17004"/>
    <w:rsid w:val="00C1732E"/>
    <w:rsid w:val="00C21C51"/>
    <w:rsid w:val="00C21DBE"/>
    <w:rsid w:val="00C2295C"/>
    <w:rsid w:val="00C22C74"/>
    <w:rsid w:val="00C24056"/>
    <w:rsid w:val="00C253B5"/>
    <w:rsid w:val="00C25620"/>
    <w:rsid w:val="00C25762"/>
    <w:rsid w:val="00C2594D"/>
    <w:rsid w:val="00C26097"/>
    <w:rsid w:val="00C268AE"/>
    <w:rsid w:val="00C2695A"/>
    <w:rsid w:val="00C27C48"/>
    <w:rsid w:val="00C31572"/>
    <w:rsid w:val="00C31A42"/>
    <w:rsid w:val="00C31E79"/>
    <w:rsid w:val="00C322B5"/>
    <w:rsid w:val="00C32FE0"/>
    <w:rsid w:val="00C336A2"/>
    <w:rsid w:val="00C34D7B"/>
    <w:rsid w:val="00C37434"/>
    <w:rsid w:val="00C40562"/>
    <w:rsid w:val="00C42F3C"/>
    <w:rsid w:val="00C43CFA"/>
    <w:rsid w:val="00C4404C"/>
    <w:rsid w:val="00C444CB"/>
    <w:rsid w:val="00C44CA2"/>
    <w:rsid w:val="00C45B1B"/>
    <w:rsid w:val="00C477F8"/>
    <w:rsid w:val="00C50C91"/>
    <w:rsid w:val="00C51C4C"/>
    <w:rsid w:val="00C52A5B"/>
    <w:rsid w:val="00C5444D"/>
    <w:rsid w:val="00C54C77"/>
    <w:rsid w:val="00C54EB8"/>
    <w:rsid w:val="00C56727"/>
    <w:rsid w:val="00C56B6D"/>
    <w:rsid w:val="00C577D2"/>
    <w:rsid w:val="00C60483"/>
    <w:rsid w:val="00C61153"/>
    <w:rsid w:val="00C62530"/>
    <w:rsid w:val="00C62B1A"/>
    <w:rsid w:val="00C6351E"/>
    <w:rsid w:val="00C65D45"/>
    <w:rsid w:val="00C6703D"/>
    <w:rsid w:val="00C72DFA"/>
    <w:rsid w:val="00C74BC0"/>
    <w:rsid w:val="00C763A2"/>
    <w:rsid w:val="00C775CD"/>
    <w:rsid w:val="00C776EF"/>
    <w:rsid w:val="00C812F9"/>
    <w:rsid w:val="00C824EC"/>
    <w:rsid w:val="00C838EE"/>
    <w:rsid w:val="00C83C3B"/>
    <w:rsid w:val="00C84A1E"/>
    <w:rsid w:val="00C85A06"/>
    <w:rsid w:val="00C8641B"/>
    <w:rsid w:val="00C90308"/>
    <w:rsid w:val="00C91025"/>
    <w:rsid w:val="00C948AF"/>
    <w:rsid w:val="00C95B00"/>
    <w:rsid w:val="00C96C87"/>
    <w:rsid w:val="00C977AC"/>
    <w:rsid w:val="00C97B8A"/>
    <w:rsid w:val="00CA3260"/>
    <w:rsid w:val="00CA3A40"/>
    <w:rsid w:val="00CA47AD"/>
    <w:rsid w:val="00CA4FAD"/>
    <w:rsid w:val="00CA5EC2"/>
    <w:rsid w:val="00CA7F49"/>
    <w:rsid w:val="00CB0B85"/>
    <w:rsid w:val="00CB0D00"/>
    <w:rsid w:val="00CB2152"/>
    <w:rsid w:val="00CB2481"/>
    <w:rsid w:val="00CB2CB7"/>
    <w:rsid w:val="00CB2F61"/>
    <w:rsid w:val="00CB391D"/>
    <w:rsid w:val="00CB3EBE"/>
    <w:rsid w:val="00CB4EC0"/>
    <w:rsid w:val="00CB5F11"/>
    <w:rsid w:val="00CC268D"/>
    <w:rsid w:val="00CC2983"/>
    <w:rsid w:val="00CC3B55"/>
    <w:rsid w:val="00CC4059"/>
    <w:rsid w:val="00CC4A65"/>
    <w:rsid w:val="00CC5F6B"/>
    <w:rsid w:val="00CC76D1"/>
    <w:rsid w:val="00CD5AD4"/>
    <w:rsid w:val="00CD7BE7"/>
    <w:rsid w:val="00CE035B"/>
    <w:rsid w:val="00CE0507"/>
    <w:rsid w:val="00CE0519"/>
    <w:rsid w:val="00CE067F"/>
    <w:rsid w:val="00CE0815"/>
    <w:rsid w:val="00CE0C14"/>
    <w:rsid w:val="00CE12E0"/>
    <w:rsid w:val="00CE148D"/>
    <w:rsid w:val="00CE41E1"/>
    <w:rsid w:val="00CE4901"/>
    <w:rsid w:val="00CE4DFA"/>
    <w:rsid w:val="00CE6817"/>
    <w:rsid w:val="00CE6A6A"/>
    <w:rsid w:val="00CE7E44"/>
    <w:rsid w:val="00CF1DF5"/>
    <w:rsid w:val="00CF2CE9"/>
    <w:rsid w:val="00CF2F43"/>
    <w:rsid w:val="00CF5124"/>
    <w:rsid w:val="00CF5400"/>
    <w:rsid w:val="00CF56B9"/>
    <w:rsid w:val="00CF6B46"/>
    <w:rsid w:val="00D0126A"/>
    <w:rsid w:val="00D02698"/>
    <w:rsid w:val="00D0430D"/>
    <w:rsid w:val="00D05080"/>
    <w:rsid w:val="00D061E0"/>
    <w:rsid w:val="00D06CEB"/>
    <w:rsid w:val="00D0705C"/>
    <w:rsid w:val="00D07A65"/>
    <w:rsid w:val="00D1018C"/>
    <w:rsid w:val="00D1135D"/>
    <w:rsid w:val="00D1287F"/>
    <w:rsid w:val="00D143D3"/>
    <w:rsid w:val="00D14BF0"/>
    <w:rsid w:val="00D15CB8"/>
    <w:rsid w:val="00D16490"/>
    <w:rsid w:val="00D168CF"/>
    <w:rsid w:val="00D17EF7"/>
    <w:rsid w:val="00D2087E"/>
    <w:rsid w:val="00D22381"/>
    <w:rsid w:val="00D23816"/>
    <w:rsid w:val="00D2598E"/>
    <w:rsid w:val="00D26866"/>
    <w:rsid w:val="00D27FE3"/>
    <w:rsid w:val="00D306DF"/>
    <w:rsid w:val="00D311D7"/>
    <w:rsid w:val="00D31CDA"/>
    <w:rsid w:val="00D325DF"/>
    <w:rsid w:val="00D32B29"/>
    <w:rsid w:val="00D33371"/>
    <w:rsid w:val="00D33FD1"/>
    <w:rsid w:val="00D35D66"/>
    <w:rsid w:val="00D35DB7"/>
    <w:rsid w:val="00D36E52"/>
    <w:rsid w:val="00D379C3"/>
    <w:rsid w:val="00D403EB"/>
    <w:rsid w:val="00D40F8C"/>
    <w:rsid w:val="00D41AD4"/>
    <w:rsid w:val="00D42BBB"/>
    <w:rsid w:val="00D4655A"/>
    <w:rsid w:val="00D46F29"/>
    <w:rsid w:val="00D47A54"/>
    <w:rsid w:val="00D51310"/>
    <w:rsid w:val="00D528BB"/>
    <w:rsid w:val="00D535C4"/>
    <w:rsid w:val="00D53986"/>
    <w:rsid w:val="00D540A5"/>
    <w:rsid w:val="00D55388"/>
    <w:rsid w:val="00D5550D"/>
    <w:rsid w:val="00D57254"/>
    <w:rsid w:val="00D57946"/>
    <w:rsid w:val="00D57E86"/>
    <w:rsid w:val="00D617B7"/>
    <w:rsid w:val="00D63B2A"/>
    <w:rsid w:val="00D646A2"/>
    <w:rsid w:val="00D648F0"/>
    <w:rsid w:val="00D64E45"/>
    <w:rsid w:val="00D668C9"/>
    <w:rsid w:val="00D67CEC"/>
    <w:rsid w:val="00D71F62"/>
    <w:rsid w:val="00D7335F"/>
    <w:rsid w:val="00D73EA8"/>
    <w:rsid w:val="00D75ECF"/>
    <w:rsid w:val="00D76198"/>
    <w:rsid w:val="00D77C05"/>
    <w:rsid w:val="00D77E0D"/>
    <w:rsid w:val="00D77E62"/>
    <w:rsid w:val="00D81264"/>
    <w:rsid w:val="00D82A12"/>
    <w:rsid w:val="00D853C8"/>
    <w:rsid w:val="00D85601"/>
    <w:rsid w:val="00D85C80"/>
    <w:rsid w:val="00D8679E"/>
    <w:rsid w:val="00D878E7"/>
    <w:rsid w:val="00D90B82"/>
    <w:rsid w:val="00D914EA"/>
    <w:rsid w:val="00D92A81"/>
    <w:rsid w:val="00D93475"/>
    <w:rsid w:val="00D939F6"/>
    <w:rsid w:val="00D9611F"/>
    <w:rsid w:val="00D97C7F"/>
    <w:rsid w:val="00DA025C"/>
    <w:rsid w:val="00DA306C"/>
    <w:rsid w:val="00DA30A6"/>
    <w:rsid w:val="00DA39EC"/>
    <w:rsid w:val="00DA3C3B"/>
    <w:rsid w:val="00DA3E6B"/>
    <w:rsid w:val="00DA4E04"/>
    <w:rsid w:val="00DA4F93"/>
    <w:rsid w:val="00DA77CD"/>
    <w:rsid w:val="00DA7EFD"/>
    <w:rsid w:val="00DA7F48"/>
    <w:rsid w:val="00DA7FB5"/>
    <w:rsid w:val="00DB1A46"/>
    <w:rsid w:val="00DB1C68"/>
    <w:rsid w:val="00DB24F1"/>
    <w:rsid w:val="00DB52CE"/>
    <w:rsid w:val="00DB6103"/>
    <w:rsid w:val="00DC06E8"/>
    <w:rsid w:val="00DC10A6"/>
    <w:rsid w:val="00DC1EA8"/>
    <w:rsid w:val="00DC287C"/>
    <w:rsid w:val="00DC6338"/>
    <w:rsid w:val="00DC64AD"/>
    <w:rsid w:val="00DC6A26"/>
    <w:rsid w:val="00DC6B82"/>
    <w:rsid w:val="00DC7A4C"/>
    <w:rsid w:val="00DD153A"/>
    <w:rsid w:val="00DD2B89"/>
    <w:rsid w:val="00DD3342"/>
    <w:rsid w:val="00DD3B8C"/>
    <w:rsid w:val="00DD3FE4"/>
    <w:rsid w:val="00DD515F"/>
    <w:rsid w:val="00DD6602"/>
    <w:rsid w:val="00DD7550"/>
    <w:rsid w:val="00DE04C4"/>
    <w:rsid w:val="00DE10E5"/>
    <w:rsid w:val="00DE240C"/>
    <w:rsid w:val="00DE26AE"/>
    <w:rsid w:val="00DE3491"/>
    <w:rsid w:val="00DE5C28"/>
    <w:rsid w:val="00DE61F5"/>
    <w:rsid w:val="00DE6503"/>
    <w:rsid w:val="00DE6ED9"/>
    <w:rsid w:val="00DF0E12"/>
    <w:rsid w:val="00DF144B"/>
    <w:rsid w:val="00DF18C9"/>
    <w:rsid w:val="00DF274F"/>
    <w:rsid w:val="00DF46E3"/>
    <w:rsid w:val="00DF4F20"/>
    <w:rsid w:val="00E02CB4"/>
    <w:rsid w:val="00E033DB"/>
    <w:rsid w:val="00E04C45"/>
    <w:rsid w:val="00E0735D"/>
    <w:rsid w:val="00E10542"/>
    <w:rsid w:val="00E11495"/>
    <w:rsid w:val="00E12BB3"/>
    <w:rsid w:val="00E1473C"/>
    <w:rsid w:val="00E14749"/>
    <w:rsid w:val="00E14DFB"/>
    <w:rsid w:val="00E14ED9"/>
    <w:rsid w:val="00E15046"/>
    <w:rsid w:val="00E15EDD"/>
    <w:rsid w:val="00E17E4B"/>
    <w:rsid w:val="00E20D43"/>
    <w:rsid w:val="00E22221"/>
    <w:rsid w:val="00E2294E"/>
    <w:rsid w:val="00E24792"/>
    <w:rsid w:val="00E24A21"/>
    <w:rsid w:val="00E24A85"/>
    <w:rsid w:val="00E24AC1"/>
    <w:rsid w:val="00E25460"/>
    <w:rsid w:val="00E255DA"/>
    <w:rsid w:val="00E26418"/>
    <w:rsid w:val="00E26FCD"/>
    <w:rsid w:val="00E27713"/>
    <w:rsid w:val="00E27BF2"/>
    <w:rsid w:val="00E300DC"/>
    <w:rsid w:val="00E31AEB"/>
    <w:rsid w:val="00E3330B"/>
    <w:rsid w:val="00E339B1"/>
    <w:rsid w:val="00E33E1B"/>
    <w:rsid w:val="00E3456A"/>
    <w:rsid w:val="00E3483B"/>
    <w:rsid w:val="00E34E8F"/>
    <w:rsid w:val="00E35EDA"/>
    <w:rsid w:val="00E36458"/>
    <w:rsid w:val="00E36521"/>
    <w:rsid w:val="00E36C1A"/>
    <w:rsid w:val="00E40E5B"/>
    <w:rsid w:val="00E4103A"/>
    <w:rsid w:val="00E41088"/>
    <w:rsid w:val="00E42421"/>
    <w:rsid w:val="00E47249"/>
    <w:rsid w:val="00E47675"/>
    <w:rsid w:val="00E47BC1"/>
    <w:rsid w:val="00E50CE2"/>
    <w:rsid w:val="00E519A3"/>
    <w:rsid w:val="00E53299"/>
    <w:rsid w:val="00E53356"/>
    <w:rsid w:val="00E54076"/>
    <w:rsid w:val="00E55497"/>
    <w:rsid w:val="00E57A05"/>
    <w:rsid w:val="00E604D7"/>
    <w:rsid w:val="00E607B4"/>
    <w:rsid w:val="00E609E2"/>
    <w:rsid w:val="00E613BE"/>
    <w:rsid w:val="00E6155C"/>
    <w:rsid w:val="00E63042"/>
    <w:rsid w:val="00E630B8"/>
    <w:rsid w:val="00E631B2"/>
    <w:rsid w:val="00E638A0"/>
    <w:rsid w:val="00E63D01"/>
    <w:rsid w:val="00E6600C"/>
    <w:rsid w:val="00E67E84"/>
    <w:rsid w:val="00E71A01"/>
    <w:rsid w:val="00E72D2E"/>
    <w:rsid w:val="00E74817"/>
    <w:rsid w:val="00E75C93"/>
    <w:rsid w:val="00E84EA8"/>
    <w:rsid w:val="00E858FF"/>
    <w:rsid w:val="00E86D88"/>
    <w:rsid w:val="00E876E5"/>
    <w:rsid w:val="00E87E3E"/>
    <w:rsid w:val="00E90083"/>
    <w:rsid w:val="00E900F2"/>
    <w:rsid w:val="00E91259"/>
    <w:rsid w:val="00E92011"/>
    <w:rsid w:val="00E9495E"/>
    <w:rsid w:val="00E96F02"/>
    <w:rsid w:val="00E96F42"/>
    <w:rsid w:val="00EA0C68"/>
    <w:rsid w:val="00EA179C"/>
    <w:rsid w:val="00EA3A62"/>
    <w:rsid w:val="00EA4ABE"/>
    <w:rsid w:val="00EA5C3D"/>
    <w:rsid w:val="00EA68E4"/>
    <w:rsid w:val="00EA69D3"/>
    <w:rsid w:val="00EA7931"/>
    <w:rsid w:val="00EB0CF2"/>
    <w:rsid w:val="00EB276F"/>
    <w:rsid w:val="00EB296F"/>
    <w:rsid w:val="00EB3D4F"/>
    <w:rsid w:val="00EB416D"/>
    <w:rsid w:val="00EB6347"/>
    <w:rsid w:val="00EB63E3"/>
    <w:rsid w:val="00EB6780"/>
    <w:rsid w:val="00EB6D15"/>
    <w:rsid w:val="00EB6F15"/>
    <w:rsid w:val="00EB727D"/>
    <w:rsid w:val="00EC107F"/>
    <w:rsid w:val="00EC243E"/>
    <w:rsid w:val="00EC30A4"/>
    <w:rsid w:val="00EC5C47"/>
    <w:rsid w:val="00EC752A"/>
    <w:rsid w:val="00ED0706"/>
    <w:rsid w:val="00ED08D1"/>
    <w:rsid w:val="00ED0D26"/>
    <w:rsid w:val="00ED17A9"/>
    <w:rsid w:val="00ED261C"/>
    <w:rsid w:val="00ED39E7"/>
    <w:rsid w:val="00ED3A10"/>
    <w:rsid w:val="00ED4C02"/>
    <w:rsid w:val="00ED52B1"/>
    <w:rsid w:val="00ED542E"/>
    <w:rsid w:val="00ED7A77"/>
    <w:rsid w:val="00EE1E0F"/>
    <w:rsid w:val="00EE318A"/>
    <w:rsid w:val="00EE33FC"/>
    <w:rsid w:val="00EE4FD0"/>
    <w:rsid w:val="00EE5317"/>
    <w:rsid w:val="00EE6311"/>
    <w:rsid w:val="00EE6502"/>
    <w:rsid w:val="00EE6F1A"/>
    <w:rsid w:val="00EF1958"/>
    <w:rsid w:val="00EF232F"/>
    <w:rsid w:val="00EF2D8E"/>
    <w:rsid w:val="00EF3CE5"/>
    <w:rsid w:val="00EF3E2F"/>
    <w:rsid w:val="00EF4AEB"/>
    <w:rsid w:val="00EF68E5"/>
    <w:rsid w:val="00EF70D0"/>
    <w:rsid w:val="00EF73A5"/>
    <w:rsid w:val="00F013B3"/>
    <w:rsid w:val="00F036FB"/>
    <w:rsid w:val="00F04068"/>
    <w:rsid w:val="00F048C5"/>
    <w:rsid w:val="00F0571B"/>
    <w:rsid w:val="00F05B07"/>
    <w:rsid w:val="00F05B36"/>
    <w:rsid w:val="00F06132"/>
    <w:rsid w:val="00F07276"/>
    <w:rsid w:val="00F0754C"/>
    <w:rsid w:val="00F11130"/>
    <w:rsid w:val="00F11388"/>
    <w:rsid w:val="00F113B0"/>
    <w:rsid w:val="00F1209A"/>
    <w:rsid w:val="00F12959"/>
    <w:rsid w:val="00F12F2E"/>
    <w:rsid w:val="00F143C2"/>
    <w:rsid w:val="00F15CF8"/>
    <w:rsid w:val="00F17005"/>
    <w:rsid w:val="00F21025"/>
    <w:rsid w:val="00F218C5"/>
    <w:rsid w:val="00F21A28"/>
    <w:rsid w:val="00F2219D"/>
    <w:rsid w:val="00F22B18"/>
    <w:rsid w:val="00F233C3"/>
    <w:rsid w:val="00F24917"/>
    <w:rsid w:val="00F255F9"/>
    <w:rsid w:val="00F26805"/>
    <w:rsid w:val="00F26D92"/>
    <w:rsid w:val="00F3094E"/>
    <w:rsid w:val="00F30D95"/>
    <w:rsid w:val="00F31492"/>
    <w:rsid w:val="00F321F7"/>
    <w:rsid w:val="00F32AB9"/>
    <w:rsid w:val="00F33FD4"/>
    <w:rsid w:val="00F341FA"/>
    <w:rsid w:val="00F36FC7"/>
    <w:rsid w:val="00F374D1"/>
    <w:rsid w:val="00F378C3"/>
    <w:rsid w:val="00F416FE"/>
    <w:rsid w:val="00F4214B"/>
    <w:rsid w:val="00F42FA0"/>
    <w:rsid w:val="00F4455B"/>
    <w:rsid w:val="00F450D8"/>
    <w:rsid w:val="00F45729"/>
    <w:rsid w:val="00F45CDD"/>
    <w:rsid w:val="00F46A56"/>
    <w:rsid w:val="00F46CD1"/>
    <w:rsid w:val="00F47032"/>
    <w:rsid w:val="00F471D9"/>
    <w:rsid w:val="00F4751E"/>
    <w:rsid w:val="00F475C1"/>
    <w:rsid w:val="00F52F0B"/>
    <w:rsid w:val="00F553B9"/>
    <w:rsid w:val="00F5571F"/>
    <w:rsid w:val="00F5611C"/>
    <w:rsid w:val="00F56428"/>
    <w:rsid w:val="00F56621"/>
    <w:rsid w:val="00F5777E"/>
    <w:rsid w:val="00F61686"/>
    <w:rsid w:val="00F62089"/>
    <w:rsid w:val="00F62152"/>
    <w:rsid w:val="00F62776"/>
    <w:rsid w:val="00F627F9"/>
    <w:rsid w:val="00F63747"/>
    <w:rsid w:val="00F6502E"/>
    <w:rsid w:val="00F65994"/>
    <w:rsid w:val="00F67704"/>
    <w:rsid w:val="00F702C4"/>
    <w:rsid w:val="00F70399"/>
    <w:rsid w:val="00F73C0E"/>
    <w:rsid w:val="00F75A95"/>
    <w:rsid w:val="00F764D9"/>
    <w:rsid w:val="00F76ACF"/>
    <w:rsid w:val="00F76E83"/>
    <w:rsid w:val="00F81A0B"/>
    <w:rsid w:val="00F81E69"/>
    <w:rsid w:val="00F82050"/>
    <w:rsid w:val="00F83C81"/>
    <w:rsid w:val="00F84C5F"/>
    <w:rsid w:val="00F84F78"/>
    <w:rsid w:val="00F84FAA"/>
    <w:rsid w:val="00F921FA"/>
    <w:rsid w:val="00F93AD1"/>
    <w:rsid w:val="00F9446D"/>
    <w:rsid w:val="00F951B0"/>
    <w:rsid w:val="00F958A4"/>
    <w:rsid w:val="00F962BC"/>
    <w:rsid w:val="00F963C9"/>
    <w:rsid w:val="00F974C9"/>
    <w:rsid w:val="00F97BDD"/>
    <w:rsid w:val="00FA25A9"/>
    <w:rsid w:val="00FA2C11"/>
    <w:rsid w:val="00FA2D3D"/>
    <w:rsid w:val="00FA46DC"/>
    <w:rsid w:val="00FA5829"/>
    <w:rsid w:val="00FA5E61"/>
    <w:rsid w:val="00FA6809"/>
    <w:rsid w:val="00FA6DF0"/>
    <w:rsid w:val="00FA7BED"/>
    <w:rsid w:val="00FB203C"/>
    <w:rsid w:val="00FB376A"/>
    <w:rsid w:val="00FB51EA"/>
    <w:rsid w:val="00FB5ED1"/>
    <w:rsid w:val="00FB6048"/>
    <w:rsid w:val="00FB7AC8"/>
    <w:rsid w:val="00FC0022"/>
    <w:rsid w:val="00FC003C"/>
    <w:rsid w:val="00FC0EF2"/>
    <w:rsid w:val="00FC1776"/>
    <w:rsid w:val="00FC3567"/>
    <w:rsid w:val="00FC43DA"/>
    <w:rsid w:val="00FC54F2"/>
    <w:rsid w:val="00FC5E80"/>
    <w:rsid w:val="00FC6AC2"/>
    <w:rsid w:val="00FC6BDE"/>
    <w:rsid w:val="00FC7AFE"/>
    <w:rsid w:val="00FC7BC3"/>
    <w:rsid w:val="00FC7E5A"/>
    <w:rsid w:val="00FD0920"/>
    <w:rsid w:val="00FD14F5"/>
    <w:rsid w:val="00FD1AA7"/>
    <w:rsid w:val="00FD2A09"/>
    <w:rsid w:val="00FD321D"/>
    <w:rsid w:val="00FD62C0"/>
    <w:rsid w:val="00FD7D91"/>
    <w:rsid w:val="00FE1A30"/>
    <w:rsid w:val="00FE1D87"/>
    <w:rsid w:val="00FE3788"/>
    <w:rsid w:val="00FE38F1"/>
    <w:rsid w:val="00FE3AE2"/>
    <w:rsid w:val="00FE79EF"/>
    <w:rsid w:val="00FF0A3E"/>
    <w:rsid w:val="00FF1376"/>
    <w:rsid w:val="00FF1532"/>
    <w:rsid w:val="00FF26F0"/>
    <w:rsid w:val="00FF5169"/>
    <w:rsid w:val="00FF6120"/>
    <w:rsid w:val="00FF679B"/>
    <w:rsid w:val="00FF7034"/>
    <w:rsid w:val="00FF7869"/>
    <w:rsid w:val="00FF7D81"/>
    <w:rsid w:val="01081B3E"/>
    <w:rsid w:val="0128449E"/>
    <w:rsid w:val="01300B4C"/>
    <w:rsid w:val="01415346"/>
    <w:rsid w:val="01422BC9"/>
    <w:rsid w:val="014978F5"/>
    <w:rsid w:val="0156291B"/>
    <w:rsid w:val="01582DD0"/>
    <w:rsid w:val="015A1949"/>
    <w:rsid w:val="015F74D0"/>
    <w:rsid w:val="01626AFA"/>
    <w:rsid w:val="01654456"/>
    <w:rsid w:val="016B4CBA"/>
    <w:rsid w:val="016C7042"/>
    <w:rsid w:val="01706C05"/>
    <w:rsid w:val="01793D09"/>
    <w:rsid w:val="017C0604"/>
    <w:rsid w:val="01844D0B"/>
    <w:rsid w:val="0188300D"/>
    <w:rsid w:val="018B7F59"/>
    <w:rsid w:val="019F7614"/>
    <w:rsid w:val="01B35CE4"/>
    <w:rsid w:val="01C06854"/>
    <w:rsid w:val="01C5349F"/>
    <w:rsid w:val="01C81F7D"/>
    <w:rsid w:val="01CB2F01"/>
    <w:rsid w:val="01D55A0F"/>
    <w:rsid w:val="01D92217"/>
    <w:rsid w:val="01D95FE8"/>
    <w:rsid w:val="01D97B7F"/>
    <w:rsid w:val="01DA5724"/>
    <w:rsid w:val="01E051E9"/>
    <w:rsid w:val="01EA0C54"/>
    <w:rsid w:val="01EA6354"/>
    <w:rsid w:val="01FB4F3D"/>
    <w:rsid w:val="01FC796D"/>
    <w:rsid w:val="01FE3910"/>
    <w:rsid w:val="01FF1269"/>
    <w:rsid w:val="020B5498"/>
    <w:rsid w:val="021C0BF1"/>
    <w:rsid w:val="021C4B07"/>
    <w:rsid w:val="0228561E"/>
    <w:rsid w:val="022A3D06"/>
    <w:rsid w:val="02445A7A"/>
    <w:rsid w:val="024E1B4A"/>
    <w:rsid w:val="025B36EA"/>
    <w:rsid w:val="026402F8"/>
    <w:rsid w:val="027E0F5A"/>
    <w:rsid w:val="0281659F"/>
    <w:rsid w:val="029E5CB5"/>
    <w:rsid w:val="02AE621D"/>
    <w:rsid w:val="02C73698"/>
    <w:rsid w:val="02D36366"/>
    <w:rsid w:val="02DF0220"/>
    <w:rsid w:val="02E118A4"/>
    <w:rsid w:val="02F058BA"/>
    <w:rsid w:val="02F12CE4"/>
    <w:rsid w:val="02F219CC"/>
    <w:rsid w:val="02FC53B9"/>
    <w:rsid w:val="030F710B"/>
    <w:rsid w:val="03185FBE"/>
    <w:rsid w:val="031B2636"/>
    <w:rsid w:val="03252098"/>
    <w:rsid w:val="03272B25"/>
    <w:rsid w:val="033373E6"/>
    <w:rsid w:val="033433CD"/>
    <w:rsid w:val="03354B79"/>
    <w:rsid w:val="033608E0"/>
    <w:rsid w:val="033E4677"/>
    <w:rsid w:val="03455E22"/>
    <w:rsid w:val="03522419"/>
    <w:rsid w:val="03537505"/>
    <w:rsid w:val="03582630"/>
    <w:rsid w:val="035C2393"/>
    <w:rsid w:val="03662844"/>
    <w:rsid w:val="036803A4"/>
    <w:rsid w:val="037709BE"/>
    <w:rsid w:val="037D2893"/>
    <w:rsid w:val="037F3946"/>
    <w:rsid w:val="038F34E7"/>
    <w:rsid w:val="039709B8"/>
    <w:rsid w:val="039C3C07"/>
    <w:rsid w:val="03AE3675"/>
    <w:rsid w:val="03B50D75"/>
    <w:rsid w:val="03B90971"/>
    <w:rsid w:val="03BF1856"/>
    <w:rsid w:val="03C60503"/>
    <w:rsid w:val="03D67D52"/>
    <w:rsid w:val="03DD7F34"/>
    <w:rsid w:val="03F84163"/>
    <w:rsid w:val="04103AD5"/>
    <w:rsid w:val="0415461C"/>
    <w:rsid w:val="041A7CCF"/>
    <w:rsid w:val="043A58DB"/>
    <w:rsid w:val="043C2855"/>
    <w:rsid w:val="043C6A47"/>
    <w:rsid w:val="04407FD3"/>
    <w:rsid w:val="044E266E"/>
    <w:rsid w:val="04550F77"/>
    <w:rsid w:val="045D099D"/>
    <w:rsid w:val="047E1887"/>
    <w:rsid w:val="048E36FE"/>
    <w:rsid w:val="0497260C"/>
    <w:rsid w:val="04993F88"/>
    <w:rsid w:val="049B5C88"/>
    <w:rsid w:val="049E2C23"/>
    <w:rsid w:val="04A95A8F"/>
    <w:rsid w:val="04CC2F5E"/>
    <w:rsid w:val="04CD694B"/>
    <w:rsid w:val="04D2750F"/>
    <w:rsid w:val="04D905C5"/>
    <w:rsid w:val="04FB2CB3"/>
    <w:rsid w:val="050D1735"/>
    <w:rsid w:val="050E50D7"/>
    <w:rsid w:val="051568A5"/>
    <w:rsid w:val="051B3A9F"/>
    <w:rsid w:val="05272903"/>
    <w:rsid w:val="05287FDC"/>
    <w:rsid w:val="05301F0E"/>
    <w:rsid w:val="05364C68"/>
    <w:rsid w:val="05384DA5"/>
    <w:rsid w:val="05482E38"/>
    <w:rsid w:val="054F295E"/>
    <w:rsid w:val="05523196"/>
    <w:rsid w:val="05721600"/>
    <w:rsid w:val="05821D18"/>
    <w:rsid w:val="059D4E65"/>
    <w:rsid w:val="05A6052B"/>
    <w:rsid w:val="05A71CE9"/>
    <w:rsid w:val="05AA0DF8"/>
    <w:rsid w:val="05B85DEE"/>
    <w:rsid w:val="05BB4D83"/>
    <w:rsid w:val="05BD0959"/>
    <w:rsid w:val="05C84288"/>
    <w:rsid w:val="05C866A9"/>
    <w:rsid w:val="05CD4AA5"/>
    <w:rsid w:val="05D007A4"/>
    <w:rsid w:val="05D2036D"/>
    <w:rsid w:val="05D84CA5"/>
    <w:rsid w:val="05E01E18"/>
    <w:rsid w:val="05E72BAF"/>
    <w:rsid w:val="05FB03AE"/>
    <w:rsid w:val="060236DE"/>
    <w:rsid w:val="06024C80"/>
    <w:rsid w:val="060C0486"/>
    <w:rsid w:val="060C169C"/>
    <w:rsid w:val="060D7A9D"/>
    <w:rsid w:val="061B5799"/>
    <w:rsid w:val="062002EE"/>
    <w:rsid w:val="06214141"/>
    <w:rsid w:val="06231D17"/>
    <w:rsid w:val="06252748"/>
    <w:rsid w:val="062A122C"/>
    <w:rsid w:val="062F24F5"/>
    <w:rsid w:val="063157D7"/>
    <w:rsid w:val="0635503F"/>
    <w:rsid w:val="064359A9"/>
    <w:rsid w:val="06455559"/>
    <w:rsid w:val="06491E61"/>
    <w:rsid w:val="065937B8"/>
    <w:rsid w:val="0665090A"/>
    <w:rsid w:val="06661F8B"/>
    <w:rsid w:val="067573AB"/>
    <w:rsid w:val="067A7F74"/>
    <w:rsid w:val="068D6962"/>
    <w:rsid w:val="068F5557"/>
    <w:rsid w:val="069A2362"/>
    <w:rsid w:val="06AA71DD"/>
    <w:rsid w:val="06AB4241"/>
    <w:rsid w:val="06AD4D50"/>
    <w:rsid w:val="06B273A5"/>
    <w:rsid w:val="06B5194C"/>
    <w:rsid w:val="06C5106D"/>
    <w:rsid w:val="06CA5532"/>
    <w:rsid w:val="06DC4C0D"/>
    <w:rsid w:val="06E10224"/>
    <w:rsid w:val="0704196A"/>
    <w:rsid w:val="070B4DB8"/>
    <w:rsid w:val="070D04BC"/>
    <w:rsid w:val="071704E9"/>
    <w:rsid w:val="071F35FC"/>
    <w:rsid w:val="072D3521"/>
    <w:rsid w:val="073243E0"/>
    <w:rsid w:val="073A041C"/>
    <w:rsid w:val="07514512"/>
    <w:rsid w:val="07541A12"/>
    <w:rsid w:val="075C73CA"/>
    <w:rsid w:val="07604E43"/>
    <w:rsid w:val="07611FBE"/>
    <w:rsid w:val="07663950"/>
    <w:rsid w:val="07690FFE"/>
    <w:rsid w:val="07775060"/>
    <w:rsid w:val="077A53C3"/>
    <w:rsid w:val="077F7B97"/>
    <w:rsid w:val="079A10F0"/>
    <w:rsid w:val="079D7266"/>
    <w:rsid w:val="07AD04E9"/>
    <w:rsid w:val="07B66435"/>
    <w:rsid w:val="07B75E1C"/>
    <w:rsid w:val="07B95303"/>
    <w:rsid w:val="07DB5F56"/>
    <w:rsid w:val="07EC13C5"/>
    <w:rsid w:val="07F026A1"/>
    <w:rsid w:val="08090E48"/>
    <w:rsid w:val="080A1B0D"/>
    <w:rsid w:val="0817436B"/>
    <w:rsid w:val="081A3E4B"/>
    <w:rsid w:val="0822676C"/>
    <w:rsid w:val="08243401"/>
    <w:rsid w:val="08245BFF"/>
    <w:rsid w:val="08277602"/>
    <w:rsid w:val="082F067D"/>
    <w:rsid w:val="082F5611"/>
    <w:rsid w:val="083510A1"/>
    <w:rsid w:val="08413E1A"/>
    <w:rsid w:val="0847767C"/>
    <w:rsid w:val="084F1EA8"/>
    <w:rsid w:val="085724FC"/>
    <w:rsid w:val="086A2895"/>
    <w:rsid w:val="087010E6"/>
    <w:rsid w:val="08763E70"/>
    <w:rsid w:val="087764FA"/>
    <w:rsid w:val="087A5351"/>
    <w:rsid w:val="08882E57"/>
    <w:rsid w:val="089C322F"/>
    <w:rsid w:val="089E3A0A"/>
    <w:rsid w:val="089F6AAE"/>
    <w:rsid w:val="08A10471"/>
    <w:rsid w:val="08A65D3D"/>
    <w:rsid w:val="08AE515A"/>
    <w:rsid w:val="08C32F6C"/>
    <w:rsid w:val="08C9410D"/>
    <w:rsid w:val="08CA336B"/>
    <w:rsid w:val="08D2625D"/>
    <w:rsid w:val="08DA5ED1"/>
    <w:rsid w:val="08EC2C5F"/>
    <w:rsid w:val="08F22682"/>
    <w:rsid w:val="090B34E3"/>
    <w:rsid w:val="09195BF0"/>
    <w:rsid w:val="091A5202"/>
    <w:rsid w:val="09241E8E"/>
    <w:rsid w:val="092D2179"/>
    <w:rsid w:val="09385C0D"/>
    <w:rsid w:val="093C1078"/>
    <w:rsid w:val="093F6D7B"/>
    <w:rsid w:val="094E1EB1"/>
    <w:rsid w:val="095E7B36"/>
    <w:rsid w:val="095F661F"/>
    <w:rsid w:val="09605CDA"/>
    <w:rsid w:val="09645FE3"/>
    <w:rsid w:val="096D7BFE"/>
    <w:rsid w:val="09804087"/>
    <w:rsid w:val="098A0731"/>
    <w:rsid w:val="099A27B3"/>
    <w:rsid w:val="099D175A"/>
    <w:rsid w:val="09A5674D"/>
    <w:rsid w:val="09AB55EB"/>
    <w:rsid w:val="09B10540"/>
    <w:rsid w:val="09B90017"/>
    <w:rsid w:val="09BA44F0"/>
    <w:rsid w:val="09BB3687"/>
    <w:rsid w:val="09BE460B"/>
    <w:rsid w:val="09C31CB8"/>
    <w:rsid w:val="09C716CF"/>
    <w:rsid w:val="09D034E5"/>
    <w:rsid w:val="09D4595B"/>
    <w:rsid w:val="09D55020"/>
    <w:rsid w:val="09E65E0D"/>
    <w:rsid w:val="09EE1557"/>
    <w:rsid w:val="09FB182C"/>
    <w:rsid w:val="09FF7854"/>
    <w:rsid w:val="0A006965"/>
    <w:rsid w:val="0A0B5C21"/>
    <w:rsid w:val="0A114E88"/>
    <w:rsid w:val="0A47130C"/>
    <w:rsid w:val="0A53497C"/>
    <w:rsid w:val="0A627318"/>
    <w:rsid w:val="0A6A4724"/>
    <w:rsid w:val="0A6F1071"/>
    <w:rsid w:val="0A717628"/>
    <w:rsid w:val="0A785DCA"/>
    <w:rsid w:val="0A7E1AF3"/>
    <w:rsid w:val="0A80214B"/>
    <w:rsid w:val="0A8D2208"/>
    <w:rsid w:val="0A922065"/>
    <w:rsid w:val="0A945CA4"/>
    <w:rsid w:val="0AC14C41"/>
    <w:rsid w:val="0AC70C24"/>
    <w:rsid w:val="0AC97909"/>
    <w:rsid w:val="0ACD6B26"/>
    <w:rsid w:val="0AE959E5"/>
    <w:rsid w:val="0AF45942"/>
    <w:rsid w:val="0AF72CB1"/>
    <w:rsid w:val="0B087AA5"/>
    <w:rsid w:val="0B0E7E70"/>
    <w:rsid w:val="0B131B44"/>
    <w:rsid w:val="0B1A3243"/>
    <w:rsid w:val="0B1E5F09"/>
    <w:rsid w:val="0B2265A6"/>
    <w:rsid w:val="0B277354"/>
    <w:rsid w:val="0B3B5FCB"/>
    <w:rsid w:val="0B3E65F1"/>
    <w:rsid w:val="0B451C3B"/>
    <w:rsid w:val="0B55229C"/>
    <w:rsid w:val="0B5853AF"/>
    <w:rsid w:val="0B5D444C"/>
    <w:rsid w:val="0B6240E1"/>
    <w:rsid w:val="0B690611"/>
    <w:rsid w:val="0B74045A"/>
    <w:rsid w:val="0B796AE0"/>
    <w:rsid w:val="0B8740A1"/>
    <w:rsid w:val="0B874355"/>
    <w:rsid w:val="0B90482C"/>
    <w:rsid w:val="0BAE4834"/>
    <w:rsid w:val="0BB1348E"/>
    <w:rsid w:val="0BB23123"/>
    <w:rsid w:val="0BB9448E"/>
    <w:rsid w:val="0BBD150A"/>
    <w:rsid w:val="0BC10C1C"/>
    <w:rsid w:val="0BC560BE"/>
    <w:rsid w:val="0BC7456A"/>
    <w:rsid w:val="0BCD16DB"/>
    <w:rsid w:val="0BD06AB0"/>
    <w:rsid w:val="0BD8008D"/>
    <w:rsid w:val="0BDA0001"/>
    <w:rsid w:val="0BDA7DFE"/>
    <w:rsid w:val="0BDE1198"/>
    <w:rsid w:val="0BE050AD"/>
    <w:rsid w:val="0BEF09B1"/>
    <w:rsid w:val="0BF94FE4"/>
    <w:rsid w:val="0C065D02"/>
    <w:rsid w:val="0C1F6E79"/>
    <w:rsid w:val="0C2515FD"/>
    <w:rsid w:val="0C2B4467"/>
    <w:rsid w:val="0C2E1EE1"/>
    <w:rsid w:val="0C314090"/>
    <w:rsid w:val="0C38129C"/>
    <w:rsid w:val="0C3F41D1"/>
    <w:rsid w:val="0C402222"/>
    <w:rsid w:val="0C5924CE"/>
    <w:rsid w:val="0C5F5F48"/>
    <w:rsid w:val="0C617A16"/>
    <w:rsid w:val="0C6467C2"/>
    <w:rsid w:val="0C691A9C"/>
    <w:rsid w:val="0C7414A3"/>
    <w:rsid w:val="0C790B99"/>
    <w:rsid w:val="0C840C66"/>
    <w:rsid w:val="0C877C99"/>
    <w:rsid w:val="0C8A2348"/>
    <w:rsid w:val="0C911B9D"/>
    <w:rsid w:val="0CA43828"/>
    <w:rsid w:val="0CA57CFD"/>
    <w:rsid w:val="0CBD5E72"/>
    <w:rsid w:val="0CCE1B67"/>
    <w:rsid w:val="0CD5372B"/>
    <w:rsid w:val="0CDE13D1"/>
    <w:rsid w:val="0CF771D1"/>
    <w:rsid w:val="0CFF4317"/>
    <w:rsid w:val="0D0E6DF8"/>
    <w:rsid w:val="0D161D84"/>
    <w:rsid w:val="0D2225C9"/>
    <w:rsid w:val="0D42003F"/>
    <w:rsid w:val="0D4852B4"/>
    <w:rsid w:val="0D63669C"/>
    <w:rsid w:val="0D747F8C"/>
    <w:rsid w:val="0D751962"/>
    <w:rsid w:val="0D753470"/>
    <w:rsid w:val="0D843985"/>
    <w:rsid w:val="0D860EC5"/>
    <w:rsid w:val="0D902E83"/>
    <w:rsid w:val="0DA01CE8"/>
    <w:rsid w:val="0DA551F0"/>
    <w:rsid w:val="0DB20D09"/>
    <w:rsid w:val="0DD42FE7"/>
    <w:rsid w:val="0DE339B7"/>
    <w:rsid w:val="0DF02D6C"/>
    <w:rsid w:val="0E1A6AA4"/>
    <w:rsid w:val="0E1F043F"/>
    <w:rsid w:val="0E2820EF"/>
    <w:rsid w:val="0E2C459D"/>
    <w:rsid w:val="0E2E4BC2"/>
    <w:rsid w:val="0E3377EA"/>
    <w:rsid w:val="0E36074A"/>
    <w:rsid w:val="0E3B0C19"/>
    <w:rsid w:val="0E511B0C"/>
    <w:rsid w:val="0E5F062D"/>
    <w:rsid w:val="0E767695"/>
    <w:rsid w:val="0E7D6F4B"/>
    <w:rsid w:val="0E7F2752"/>
    <w:rsid w:val="0E85001C"/>
    <w:rsid w:val="0E8D673B"/>
    <w:rsid w:val="0E99315B"/>
    <w:rsid w:val="0E99472B"/>
    <w:rsid w:val="0E9A5678"/>
    <w:rsid w:val="0E9E39D8"/>
    <w:rsid w:val="0EC51ACA"/>
    <w:rsid w:val="0ECE28E7"/>
    <w:rsid w:val="0ED26F1E"/>
    <w:rsid w:val="0ED3388D"/>
    <w:rsid w:val="0ED6286C"/>
    <w:rsid w:val="0ED97325"/>
    <w:rsid w:val="0EDD19BA"/>
    <w:rsid w:val="0EE9095E"/>
    <w:rsid w:val="0EED436D"/>
    <w:rsid w:val="0EF00D5C"/>
    <w:rsid w:val="0EFD6CC8"/>
    <w:rsid w:val="0F0919D2"/>
    <w:rsid w:val="0F216A39"/>
    <w:rsid w:val="0F240F4A"/>
    <w:rsid w:val="0F2F3504"/>
    <w:rsid w:val="0F312C7C"/>
    <w:rsid w:val="0F386966"/>
    <w:rsid w:val="0F415E60"/>
    <w:rsid w:val="0F447B69"/>
    <w:rsid w:val="0F59231B"/>
    <w:rsid w:val="0F611B3B"/>
    <w:rsid w:val="0F701361"/>
    <w:rsid w:val="0F710934"/>
    <w:rsid w:val="0F7B5F7C"/>
    <w:rsid w:val="0F99645F"/>
    <w:rsid w:val="0FC74167"/>
    <w:rsid w:val="0FCF3CB7"/>
    <w:rsid w:val="0FD72C0C"/>
    <w:rsid w:val="0FD84E0B"/>
    <w:rsid w:val="0FE67113"/>
    <w:rsid w:val="0FF03153"/>
    <w:rsid w:val="0FF343A9"/>
    <w:rsid w:val="0FF5565A"/>
    <w:rsid w:val="10036F54"/>
    <w:rsid w:val="100E2B75"/>
    <w:rsid w:val="1017494E"/>
    <w:rsid w:val="10206884"/>
    <w:rsid w:val="102364E8"/>
    <w:rsid w:val="10295C3E"/>
    <w:rsid w:val="10390342"/>
    <w:rsid w:val="103E2649"/>
    <w:rsid w:val="103F2B98"/>
    <w:rsid w:val="10401F5E"/>
    <w:rsid w:val="10491712"/>
    <w:rsid w:val="10492BB2"/>
    <w:rsid w:val="104A4661"/>
    <w:rsid w:val="104B433D"/>
    <w:rsid w:val="104D549A"/>
    <w:rsid w:val="105F642F"/>
    <w:rsid w:val="10621659"/>
    <w:rsid w:val="10686904"/>
    <w:rsid w:val="106B782F"/>
    <w:rsid w:val="107D54F1"/>
    <w:rsid w:val="10827C17"/>
    <w:rsid w:val="1091203B"/>
    <w:rsid w:val="109F6DD2"/>
    <w:rsid w:val="10A16BD9"/>
    <w:rsid w:val="10A51E1C"/>
    <w:rsid w:val="10B77FF4"/>
    <w:rsid w:val="10B85961"/>
    <w:rsid w:val="10BC2E6D"/>
    <w:rsid w:val="10C33B0F"/>
    <w:rsid w:val="10C34926"/>
    <w:rsid w:val="10C82909"/>
    <w:rsid w:val="10C94084"/>
    <w:rsid w:val="10C94C21"/>
    <w:rsid w:val="10DE0339"/>
    <w:rsid w:val="10DF1787"/>
    <w:rsid w:val="10E448D1"/>
    <w:rsid w:val="10FF64AB"/>
    <w:rsid w:val="11063A09"/>
    <w:rsid w:val="11231BFD"/>
    <w:rsid w:val="112775E0"/>
    <w:rsid w:val="112A6DCC"/>
    <w:rsid w:val="11340E0C"/>
    <w:rsid w:val="113622FF"/>
    <w:rsid w:val="113B4BC4"/>
    <w:rsid w:val="11425059"/>
    <w:rsid w:val="11462E84"/>
    <w:rsid w:val="11554701"/>
    <w:rsid w:val="116C6446"/>
    <w:rsid w:val="117113A9"/>
    <w:rsid w:val="11711C15"/>
    <w:rsid w:val="117A4479"/>
    <w:rsid w:val="118315BF"/>
    <w:rsid w:val="118A1E34"/>
    <w:rsid w:val="118A54CA"/>
    <w:rsid w:val="119152DC"/>
    <w:rsid w:val="119950DA"/>
    <w:rsid w:val="11A02B59"/>
    <w:rsid w:val="11AA5D41"/>
    <w:rsid w:val="11B33D9D"/>
    <w:rsid w:val="11BD0DFC"/>
    <w:rsid w:val="11C741FF"/>
    <w:rsid w:val="11C90E3E"/>
    <w:rsid w:val="11DB07CC"/>
    <w:rsid w:val="11EF0327"/>
    <w:rsid w:val="11EF11CA"/>
    <w:rsid w:val="11FC7B32"/>
    <w:rsid w:val="120611C8"/>
    <w:rsid w:val="120A406F"/>
    <w:rsid w:val="12186137"/>
    <w:rsid w:val="121A46E2"/>
    <w:rsid w:val="1221034D"/>
    <w:rsid w:val="12214130"/>
    <w:rsid w:val="122527E2"/>
    <w:rsid w:val="122A7044"/>
    <w:rsid w:val="123371E8"/>
    <w:rsid w:val="123B0042"/>
    <w:rsid w:val="12403B45"/>
    <w:rsid w:val="12436202"/>
    <w:rsid w:val="12494DCB"/>
    <w:rsid w:val="124A4004"/>
    <w:rsid w:val="124D4553"/>
    <w:rsid w:val="1252142D"/>
    <w:rsid w:val="12552B24"/>
    <w:rsid w:val="125E43D6"/>
    <w:rsid w:val="125E66E4"/>
    <w:rsid w:val="126B3D77"/>
    <w:rsid w:val="127A2C88"/>
    <w:rsid w:val="127C66E3"/>
    <w:rsid w:val="127F50E9"/>
    <w:rsid w:val="12831B92"/>
    <w:rsid w:val="12835A39"/>
    <w:rsid w:val="128664C4"/>
    <w:rsid w:val="128A6405"/>
    <w:rsid w:val="128B7A5F"/>
    <w:rsid w:val="12924311"/>
    <w:rsid w:val="12AE4934"/>
    <w:rsid w:val="12AE6218"/>
    <w:rsid w:val="12BB67A0"/>
    <w:rsid w:val="12BE24D0"/>
    <w:rsid w:val="12C20CDB"/>
    <w:rsid w:val="12C475DF"/>
    <w:rsid w:val="12C65B2D"/>
    <w:rsid w:val="12CE4E68"/>
    <w:rsid w:val="12CF1476"/>
    <w:rsid w:val="12D5478D"/>
    <w:rsid w:val="12DC420A"/>
    <w:rsid w:val="12F876D5"/>
    <w:rsid w:val="12FB404F"/>
    <w:rsid w:val="12FE39C9"/>
    <w:rsid w:val="12FE6B91"/>
    <w:rsid w:val="13124658"/>
    <w:rsid w:val="13151B6D"/>
    <w:rsid w:val="13175D12"/>
    <w:rsid w:val="131B383C"/>
    <w:rsid w:val="1320675E"/>
    <w:rsid w:val="1327107F"/>
    <w:rsid w:val="132867FC"/>
    <w:rsid w:val="132A1CD4"/>
    <w:rsid w:val="13312BD8"/>
    <w:rsid w:val="13324B8D"/>
    <w:rsid w:val="134F0C95"/>
    <w:rsid w:val="13502800"/>
    <w:rsid w:val="13526792"/>
    <w:rsid w:val="13585339"/>
    <w:rsid w:val="136B08B9"/>
    <w:rsid w:val="137753A3"/>
    <w:rsid w:val="13781A7E"/>
    <w:rsid w:val="13810F88"/>
    <w:rsid w:val="1393384B"/>
    <w:rsid w:val="13B52C7B"/>
    <w:rsid w:val="13BA1068"/>
    <w:rsid w:val="13C3447C"/>
    <w:rsid w:val="13CC1D73"/>
    <w:rsid w:val="13CE119B"/>
    <w:rsid w:val="13D77899"/>
    <w:rsid w:val="13DD2B15"/>
    <w:rsid w:val="13E2696F"/>
    <w:rsid w:val="13E930E2"/>
    <w:rsid w:val="13F21748"/>
    <w:rsid w:val="14000F6D"/>
    <w:rsid w:val="14044EE5"/>
    <w:rsid w:val="140713CC"/>
    <w:rsid w:val="140B1DA1"/>
    <w:rsid w:val="140D2657"/>
    <w:rsid w:val="142E4660"/>
    <w:rsid w:val="143D2716"/>
    <w:rsid w:val="144949F4"/>
    <w:rsid w:val="144D27B4"/>
    <w:rsid w:val="1450669D"/>
    <w:rsid w:val="14510C19"/>
    <w:rsid w:val="145126FF"/>
    <w:rsid w:val="145C3375"/>
    <w:rsid w:val="14695112"/>
    <w:rsid w:val="146D09C5"/>
    <w:rsid w:val="14766B90"/>
    <w:rsid w:val="147719A1"/>
    <w:rsid w:val="1479592F"/>
    <w:rsid w:val="147F46DD"/>
    <w:rsid w:val="148254C0"/>
    <w:rsid w:val="14854C6B"/>
    <w:rsid w:val="149220F8"/>
    <w:rsid w:val="14981BF7"/>
    <w:rsid w:val="149B234B"/>
    <w:rsid w:val="14A77E00"/>
    <w:rsid w:val="14B20501"/>
    <w:rsid w:val="14B5332E"/>
    <w:rsid w:val="14C179C0"/>
    <w:rsid w:val="14CD15F0"/>
    <w:rsid w:val="14D42071"/>
    <w:rsid w:val="14DE3B0C"/>
    <w:rsid w:val="14DF09D3"/>
    <w:rsid w:val="14E45E91"/>
    <w:rsid w:val="14F807DD"/>
    <w:rsid w:val="14FA7474"/>
    <w:rsid w:val="14FD20B0"/>
    <w:rsid w:val="15067EB9"/>
    <w:rsid w:val="151974ED"/>
    <w:rsid w:val="151B2F93"/>
    <w:rsid w:val="15221E3A"/>
    <w:rsid w:val="152E6E68"/>
    <w:rsid w:val="152F7E19"/>
    <w:rsid w:val="15327F7F"/>
    <w:rsid w:val="15366AE8"/>
    <w:rsid w:val="153F62E1"/>
    <w:rsid w:val="15437DF0"/>
    <w:rsid w:val="154649B5"/>
    <w:rsid w:val="155A1CAF"/>
    <w:rsid w:val="15623438"/>
    <w:rsid w:val="156A325E"/>
    <w:rsid w:val="156D31B7"/>
    <w:rsid w:val="15723C5C"/>
    <w:rsid w:val="158A2A8A"/>
    <w:rsid w:val="15907C73"/>
    <w:rsid w:val="15A64452"/>
    <w:rsid w:val="15A901DE"/>
    <w:rsid w:val="15B01641"/>
    <w:rsid w:val="15B27A63"/>
    <w:rsid w:val="15C31354"/>
    <w:rsid w:val="15C4387C"/>
    <w:rsid w:val="15C53F7F"/>
    <w:rsid w:val="15D64DE0"/>
    <w:rsid w:val="15F323D2"/>
    <w:rsid w:val="15FB393C"/>
    <w:rsid w:val="15FC6D37"/>
    <w:rsid w:val="15FF45ED"/>
    <w:rsid w:val="16000FC9"/>
    <w:rsid w:val="16066C43"/>
    <w:rsid w:val="16176455"/>
    <w:rsid w:val="1623214B"/>
    <w:rsid w:val="162419BE"/>
    <w:rsid w:val="16394E85"/>
    <w:rsid w:val="163B4B05"/>
    <w:rsid w:val="163E2F7B"/>
    <w:rsid w:val="164704D3"/>
    <w:rsid w:val="164C2821"/>
    <w:rsid w:val="1657378F"/>
    <w:rsid w:val="16632431"/>
    <w:rsid w:val="166B75FA"/>
    <w:rsid w:val="166F1ADC"/>
    <w:rsid w:val="16767B35"/>
    <w:rsid w:val="167923AA"/>
    <w:rsid w:val="167A4F0D"/>
    <w:rsid w:val="167D39D3"/>
    <w:rsid w:val="169B6E0C"/>
    <w:rsid w:val="169C3C27"/>
    <w:rsid w:val="16A204CE"/>
    <w:rsid w:val="16AA7D06"/>
    <w:rsid w:val="16B04555"/>
    <w:rsid w:val="16B34D8B"/>
    <w:rsid w:val="16CC29E8"/>
    <w:rsid w:val="16D0087B"/>
    <w:rsid w:val="16D169BF"/>
    <w:rsid w:val="16D50376"/>
    <w:rsid w:val="16F76035"/>
    <w:rsid w:val="17037DD1"/>
    <w:rsid w:val="17133651"/>
    <w:rsid w:val="171E4A1A"/>
    <w:rsid w:val="17283CA9"/>
    <w:rsid w:val="17347BB7"/>
    <w:rsid w:val="17422B7E"/>
    <w:rsid w:val="174540BD"/>
    <w:rsid w:val="17483035"/>
    <w:rsid w:val="174F2482"/>
    <w:rsid w:val="175171EC"/>
    <w:rsid w:val="17725689"/>
    <w:rsid w:val="17742BFB"/>
    <w:rsid w:val="179421C9"/>
    <w:rsid w:val="17965316"/>
    <w:rsid w:val="17A67E22"/>
    <w:rsid w:val="17C3523B"/>
    <w:rsid w:val="17D82675"/>
    <w:rsid w:val="17E625C2"/>
    <w:rsid w:val="17E96DCA"/>
    <w:rsid w:val="17EB3D70"/>
    <w:rsid w:val="18077E47"/>
    <w:rsid w:val="18083DFB"/>
    <w:rsid w:val="18104AD4"/>
    <w:rsid w:val="18115004"/>
    <w:rsid w:val="182B12DD"/>
    <w:rsid w:val="182D03D6"/>
    <w:rsid w:val="182F34D1"/>
    <w:rsid w:val="183C5E2A"/>
    <w:rsid w:val="18473AC5"/>
    <w:rsid w:val="18486B3B"/>
    <w:rsid w:val="18552C83"/>
    <w:rsid w:val="18614F51"/>
    <w:rsid w:val="18665F25"/>
    <w:rsid w:val="18691AB7"/>
    <w:rsid w:val="186F1DD8"/>
    <w:rsid w:val="187636CC"/>
    <w:rsid w:val="187671CC"/>
    <w:rsid w:val="18793AC3"/>
    <w:rsid w:val="18843C6A"/>
    <w:rsid w:val="188B4D20"/>
    <w:rsid w:val="188D6A31"/>
    <w:rsid w:val="18901CC8"/>
    <w:rsid w:val="18A06FAE"/>
    <w:rsid w:val="18AB29C3"/>
    <w:rsid w:val="18BF70F6"/>
    <w:rsid w:val="18C10C39"/>
    <w:rsid w:val="18C66343"/>
    <w:rsid w:val="18CC73BC"/>
    <w:rsid w:val="18CE28C0"/>
    <w:rsid w:val="18D173F1"/>
    <w:rsid w:val="190E1C48"/>
    <w:rsid w:val="19123EBD"/>
    <w:rsid w:val="19206E47"/>
    <w:rsid w:val="19283D74"/>
    <w:rsid w:val="192849F1"/>
    <w:rsid w:val="19430300"/>
    <w:rsid w:val="19441605"/>
    <w:rsid w:val="19456BC6"/>
    <w:rsid w:val="19473CA2"/>
    <w:rsid w:val="19510EDB"/>
    <w:rsid w:val="195311A6"/>
    <w:rsid w:val="19577BC6"/>
    <w:rsid w:val="195D4D5A"/>
    <w:rsid w:val="19650240"/>
    <w:rsid w:val="19664787"/>
    <w:rsid w:val="19693F0E"/>
    <w:rsid w:val="196D255B"/>
    <w:rsid w:val="19773B1D"/>
    <w:rsid w:val="197C716B"/>
    <w:rsid w:val="198E11ED"/>
    <w:rsid w:val="199155F1"/>
    <w:rsid w:val="19926555"/>
    <w:rsid w:val="199F2A20"/>
    <w:rsid w:val="199F463D"/>
    <w:rsid w:val="19AF1E15"/>
    <w:rsid w:val="19B06195"/>
    <w:rsid w:val="19B84213"/>
    <w:rsid w:val="19C15AD1"/>
    <w:rsid w:val="19D77F07"/>
    <w:rsid w:val="19D865F5"/>
    <w:rsid w:val="19E5477A"/>
    <w:rsid w:val="19ED2D17"/>
    <w:rsid w:val="19FF1D27"/>
    <w:rsid w:val="1A0B5B4A"/>
    <w:rsid w:val="1A0D1F6A"/>
    <w:rsid w:val="1A0D2985"/>
    <w:rsid w:val="1A1401AA"/>
    <w:rsid w:val="1A1E0DCC"/>
    <w:rsid w:val="1A273FD4"/>
    <w:rsid w:val="1A306CD8"/>
    <w:rsid w:val="1A3A1191"/>
    <w:rsid w:val="1A3D4261"/>
    <w:rsid w:val="1A4559E7"/>
    <w:rsid w:val="1A535435"/>
    <w:rsid w:val="1A5E6B7C"/>
    <w:rsid w:val="1A621BB0"/>
    <w:rsid w:val="1A755051"/>
    <w:rsid w:val="1A7D1A17"/>
    <w:rsid w:val="1A961721"/>
    <w:rsid w:val="1A972D21"/>
    <w:rsid w:val="1A9A7C9A"/>
    <w:rsid w:val="1AB67483"/>
    <w:rsid w:val="1AB931EA"/>
    <w:rsid w:val="1ABCC468"/>
    <w:rsid w:val="1ABF16F8"/>
    <w:rsid w:val="1ACC288E"/>
    <w:rsid w:val="1AE571EC"/>
    <w:rsid w:val="1AEB63A0"/>
    <w:rsid w:val="1AEF5208"/>
    <w:rsid w:val="1B025FC5"/>
    <w:rsid w:val="1B09749F"/>
    <w:rsid w:val="1B142779"/>
    <w:rsid w:val="1B1620E2"/>
    <w:rsid w:val="1B1D6BA5"/>
    <w:rsid w:val="1B216F5A"/>
    <w:rsid w:val="1B287021"/>
    <w:rsid w:val="1B2B54AB"/>
    <w:rsid w:val="1B341E55"/>
    <w:rsid w:val="1B3C3EBD"/>
    <w:rsid w:val="1B534E51"/>
    <w:rsid w:val="1B676D70"/>
    <w:rsid w:val="1B743C5B"/>
    <w:rsid w:val="1B8D410F"/>
    <w:rsid w:val="1B9266CB"/>
    <w:rsid w:val="1BAE7446"/>
    <w:rsid w:val="1BB16F55"/>
    <w:rsid w:val="1BBF7F46"/>
    <w:rsid w:val="1BC665C9"/>
    <w:rsid w:val="1BCB2507"/>
    <w:rsid w:val="1BD331F4"/>
    <w:rsid w:val="1C0E1722"/>
    <w:rsid w:val="1C163C60"/>
    <w:rsid w:val="1C17140D"/>
    <w:rsid w:val="1C1918FC"/>
    <w:rsid w:val="1C243931"/>
    <w:rsid w:val="1C2752AB"/>
    <w:rsid w:val="1C3B2FE6"/>
    <w:rsid w:val="1C454471"/>
    <w:rsid w:val="1C57315D"/>
    <w:rsid w:val="1C5C6870"/>
    <w:rsid w:val="1C69057A"/>
    <w:rsid w:val="1C6A42DD"/>
    <w:rsid w:val="1C8024B1"/>
    <w:rsid w:val="1C87095A"/>
    <w:rsid w:val="1C8848C7"/>
    <w:rsid w:val="1C925A06"/>
    <w:rsid w:val="1C947772"/>
    <w:rsid w:val="1C9B1B35"/>
    <w:rsid w:val="1CA05134"/>
    <w:rsid w:val="1CA46C76"/>
    <w:rsid w:val="1CAA5D22"/>
    <w:rsid w:val="1CAD33A9"/>
    <w:rsid w:val="1CAF6E2C"/>
    <w:rsid w:val="1CB11D3A"/>
    <w:rsid w:val="1CB400FE"/>
    <w:rsid w:val="1CB67FC3"/>
    <w:rsid w:val="1CCF193E"/>
    <w:rsid w:val="1CD06430"/>
    <w:rsid w:val="1CDB0D34"/>
    <w:rsid w:val="1CEC2B3E"/>
    <w:rsid w:val="1CF3558E"/>
    <w:rsid w:val="1D085F7E"/>
    <w:rsid w:val="1D0C6137"/>
    <w:rsid w:val="1D115D2D"/>
    <w:rsid w:val="1D150CCF"/>
    <w:rsid w:val="1D1C33B5"/>
    <w:rsid w:val="1D1D5BF0"/>
    <w:rsid w:val="1D260E31"/>
    <w:rsid w:val="1D3203B6"/>
    <w:rsid w:val="1D356F73"/>
    <w:rsid w:val="1D3E1981"/>
    <w:rsid w:val="1D3F010A"/>
    <w:rsid w:val="1D472062"/>
    <w:rsid w:val="1D5372BD"/>
    <w:rsid w:val="1D540DE4"/>
    <w:rsid w:val="1D547808"/>
    <w:rsid w:val="1D566B26"/>
    <w:rsid w:val="1D5D0275"/>
    <w:rsid w:val="1D647E04"/>
    <w:rsid w:val="1D6E2A9C"/>
    <w:rsid w:val="1D763928"/>
    <w:rsid w:val="1D7F32A2"/>
    <w:rsid w:val="1D88728F"/>
    <w:rsid w:val="1D8C2DF1"/>
    <w:rsid w:val="1D900FF2"/>
    <w:rsid w:val="1D965BEF"/>
    <w:rsid w:val="1D9D0553"/>
    <w:rsid w:val="1DA3264C"/>
    <w:rsid w:val="1DA504DF"/>
    <w:rsid w:val="1DAB0DA7"/>
    <w:rsid w:val="1DC03CC2"/>
    <w:rsid w:val="1DC92829"/>
    <w:rsid w:val="1DDA2051"/>
    <w:rsid w:val="1DDE3102"/>
    <w:rsid w:val="1DF032B2"/>
    <w:rsid w:val="1E030EE6"/>
    <w:rsid w:val="1E033255"/>
    <w:rsid w:val="1E043E3A"/>
    <w:rsid w:val="1E050DF1"/>
    <w:rsid w:val="1E075D7D"/>
    <w:rsid w:val="1E146E84"/>
    <w:rsid w:val="1E151898"/>
    <w:rsid w:val="1E182DAD"/>
    <w:rsid w:val="1E1B7A04"/>
    <w:rsid w:val="1E1F733D"/>
    <w:rsid w:val="1E20264D"/>
    <w:rsid w:val="1E234F56"/>
    <w:rsid w:val="1E2407DF"/>
    <w:rsid w:val="1E2A308C"/>
    <w:rsid w:val="1E36109D"/>
    <w:rsid w:val="1E3A7AA3"/>
    <w:rsid w:val="1E3B3B40"/>
    <w:rsid w:val="1E3C3557"/>
    <w:rsid w:val="1E3C5C18"/>
    <w:rsid w:val="1E4E456B"/>
    <w:rsid w:val="1E537319"/>
    <w:rsid w:val="1E5D38DD"/>
    <w:rsid w:val="1E63134C"/>
    <w:rsid w:val="1E675C2D"/>
    <w:rsid w:val="1E7B3251"/>
    <w:rsid w:val="1E83119C"/>
    <w:rsid w:val="1E835977"/>
    <w:rsid w:val="1E861550"/>
    <w:rsid w:val="1E886AE6"/>
    <w:rsid w:val="1E8D532F"/>
    <w:rsid w:val="1E8E41B6"/>
    <w:rsid w:val="1E8F4FAF"/>
    <w:rsid w:val="1E931BD3"/>
    <w:rsid w:val="1E9532EC"/>
    <w:rsid w:val="1E9D723B"/>
    <w:rsid w:val="1EA00AD5"/>
    <w:rsid w:val="1EA70084"/>
    <w:rsid w:val="1EAD1969"/>
    <w:rsid w:val="1EAE5C03"/>
    <w:rsid w:val="1EAF32E5"/>
    <w:rsid w:val="1EC50382"/>
    <w:rsid w:val="1ECD0317"/>
    <w:rsid w:val="1ED33DE4"/>
    <w:rsid w:val="1ED37FF4"/>
    <w:rsid w:val="1EDD3A4F"/>
    <w:rsid w:val="1EEF6EAC"/>
    <w:rsid w:val="1F0D4011"/>
    <w:rsid w:val="1F137C55"/>
    <w:rsid w:val="1F184F13"/>
    <w:rsid w:val="1F380677"/>
    <w:rsid w:val="1F3C5F13"/>
    <w:rsid w:val="1F42304A"/>
    <w:rsid w:val="1F4719A8"/>
    <w:rsid w:val="1F4C085A"/>
    <w:rsid w:val="1F4D5417"/>
    <w:rsid w:val="1F4F75EB"/>
    <w:rsid w:val="1F6115C5"/>
    <w:rsid w:val="1F6E5BB9"/>
    <w:rsid w:val="1F71373E"/>
    <w:rsid w:val="1F71449F"/>
    <w:rsid w:val="1F796231"/>
    <w:rsid w:val="1F824A45"/>
    <w:rsid w:val="1F850F73"/>
    <w:rsid w:val="1F856829"/>
    <w:rsid w:val="1F924B79"/>
    <w:rsid w:val="1F9279CD"/>
    <w:rsid w:val="1FB165AB"/>
    <w:rsid w:val="1FBB3E9B"/>
    <w:rsid w:val="1FBD1BF1"/>
    <w:rsid w:val="1FC75B2B"/>
    <w:rsid w:val="1FCC684C"/>
    <w:rsid w:val="1FCD64BA"/>
    <w:rsid w:val="1FD977D7"/>
    <w:rsid w:val="1FE15E5A"/>
    <w:rsid w:val="1FF0752D"/>
    <w:rsid w:val="1FF11283"/>
    <w:rsid w:val="1FF631D1"/>
    <w:rsid w:val="200B12BE"/>
    <w:rsid w:val="2029138B"/>
    <w:rsid w:val="202D2A6B"/>
    <w:rsid w:val="20496CB8"/>
    <w:rsid w:val="205437ED"/>
    <w:rsid w:val="20590A08"/>
    <w:rsid w:val="20666934"/>
    <w:rsid w:val="206D0CF5"/>
    <w:rsid w:val="206F10DF"/>
    <w:rsid w:val="206F42D3"/>
    <w:rsid w:val="207034B5"/>
    <w:rsid w:val="207C639D"/>
    <w:rsid w:val="20855158"/>
    <w:rsid w:val="2089435C"/>
    <w:rsid w:val="208B0B1E"/>
    <w:rsid w:val="209E3FE6"/>
    <w:rsid w:val="209F1704"/>
    <w:rsid w:val="20B27232"/>
    <w:rsid w:val="20C44D38"/>
    <w:rsid w:val="20EA5275"/>
    <w:rsid w:val="20EC288F"/>
    <w:rsid w:val="20EF1296"/>
    <w:rsid w:val="20FF7FEC"/>
    <w:rsid w:val="211F1DE5"/>
    <w:rsid w:val="211F2586"/>
    <w:rsid w:val="211F5BDD"/>
    <w:rsid w:val="213D605E"/>
    <w:rsid w:val="21437DF8"/>
    <w:rsid w:val="214748A7"/>
    <w:rsid w:val="21567235"/>
    <w:rsid w:val="21577F39"/>
    <w:rsid w:val="215B63C6"/>
    <w:rsid w:val="21656CD6"/>
    <w:rsid w:val="217206D8"/>
    <w:rsid w:val="21917346"/>
    <w:rsid w:val="21960BAB"/>
    <w:rsid w:val="219F04C6"/>
    <w:rsid w:val="21B62305"/>
    <w:rsid w:val="21BB27E2"/>
    <w:rsid w:val="21C014B3"/>
    <w:rsid w:val="21C12071"/>
    <w:rsid w:val="21C611DD"/>
    <w:rsid w:val="21D21245"/>
    <w:rsid w:val="21DB7927"/>
    <w:rsid w:val="21E1383D"/>
    <w:rsid w:val="21E74A98"/>
    <w:rsid w:val="21E87FD5"/>
    <w:rsid w:val="21EA0E36"/>
    <w:rsid w:val="21EC2AF7"/>
    <w:rsid w:val="21EE5F3C"/>
    <w:rsid w:val="21FA4887"/>
    <w:rsid w:val="220617D4"/>
    <w:rsid w:val="220A58B9"/>
    <w:rsid w:val="220F05B3"/>
    <w:rsid w:val="22233DEA"/>
    <w:rsid w:val="22257578"/>
    <w:rsid w:val="222A3E4B"/>
    <w:rsid w:val="222D0C82"/>
    <w:rsid w:val="222D48F1"/>
    <w:rsid w:val="223101CF"/>
    <w:rsid w:val="22455E6D"/>
    <w:rsid w:val="224A1F85"/>
    <w:rsid w:val="224B4B86"/>
    <w:rsid w:val="22500B5B"/>
    <w:rsid w:val="22523901"/>
    <w:rsid w:val="225551F8"/>
    <w:rsid w:val="22566F40"/>
    <w:rsid w:val="22582DE6"/>
    <w:rsid w:val="225A5401"/>
    <w:rsid w:val="225C194E"/>
    <w:rsid w:val="226630F4"/>
    <w:rsid w:val="22732C51"/>
    <w:rsid w:val="227F3F05"/>
    <w:rsid w:val="22816A38"/>
    <w:rsid w:val="22842735"/>
    <w:rsid w:val="229275A9"/>
    <w:rsid w:val="22942D3C"/>
    <w:rsid w:val="22AC403C"/>
    <w:rsid w:val="22B01A8B"/>
    <w:rsid w:val="22B13CA8"/>
    <w:rsid w:val="22FF7014"/>
    <w:rsid w:val="23130D99"/>
    <w:rsid w:val="231B12ED"/>
    <w:rsid w:val="23285A6D"/>
    <w:rsid w:val="232F32A9"/>
    <w:rsid w:val="233355FF"/>
    <w:rsid w:val="233C2C32"/>
    <w:rsid w:val="233F707F"/>
    <w:rsid w:val="234B4625"/>
    <w:rsid w:val="23517995"/>
    <w:rsid w:val="236055D5"/>
    <w:rsid w:val="236554FE"/>
    <w:rsid w:val="23660091"/>
    <w:rsid w:val="237657BC"/>
    <w:rsid w:val="23786338"/>
    <w:rsid w:val="238060CC"/>
    <w:rsid w:val="2382530E"/>
    <w:rsid w:val="23940028"/>
    <w:rsid w:val="23A31045"/>
    <w:rsid w:val="23A50F5F"/>
    <w:rsid w:val="23A60BCB"/>
    <w:rsid w:val="23A81EB5"/>
    <w:rsid w:val="23AC5C96"/>
    <w:rsid w:val="23BE49D6"/>
    <w:rsid w:val="23C41940"/>
    <w:rsid w:val="23CA20EB"/>
    <w:rsid w:val="23CD7D4D"/>
    <w:rsid w:val="23D246D0"/>
    <w:rsid w:val="23E2310C"/>
    <w:rsid w:val="23E826CC"/>
    <w:rsid w:val="2409414E"/>
    <w:rsid w:val="2424465B"/>
    <w:rsid w:val="24283CF6"/>
    <w:rsid w:val="24311651"/>
    <w:rsid w:val="24322C8B"/>
    <w:rsid w:val="243A3680"/>
    <w:rsid w:val="243A4BB0"/>
    <w:rsid w:val="24423B58"/>
    <w:rsid w:val="24513195"/>
    <w:rsid w:val="245C7B21"/>
    <w:rsid w:val="245E5F9B"/>
    <w:rsid w:val="246B154C"/>
    <w:rsid w:val="246E52BB"/>
    <w:rsid w:val="249C5AAF"/>
    <w:rsid w:val="249E369E"/>
    <w:rsid w:val="24A01664"/>
    <w:rsid w:val="24AA5DEB"/>
    <w:rsid w:val="24B37354"/>
    <w:rsid w:val="24CA0903"/>
    <w:rsid w:val="24CC405C"/>
    <w:rsid w:val="24CE537C"/>
    <w:rsid w:val="24DA7F91"/>
    <w:rsid w:val="24DC6446"/>
    <w:rsid w:val="24DD0D9B"/>
    <w:rsid w:val="24E3349B"/>
    <w:rsid w:val="24E56C98"/>
    <w:rsid w:val="24EB2288"/>
    <w:rsid w:val="24EC10C8"/>
    <w:rsid w:val="24EC4B00"/>
    <w:rsid w:val="24EF1327"/>
    <w:rsid w:val="250D2639"/>
    <w:rsid w:val="25191092"/>
    <w:rsid w:val="252B5BC8"/>
    <w:rsid w:val="25330144"/>
    <w:rsid w:val="253C76A7"/>
    <w:rsid w:val="25497814"/>
    <w:rsid w:val="2552525C"/>
    <w:rsid w:val="255C0C6E"/>
    <w:rsid w:val="25616C23"/>
    <w:rsid w:val="25621AE5"/>
    <w:rsid w:val="25664C67"/>
    <w:rsid w:val="256C5A4F"/>
    <w:rsid w:val="256E3947"/>
    <w:rsid w:val="256F626F"/>
    <w:rsid w:val="25703BE9"/>
    <w:rsid w:val="257B7C0A"/>
    <w:rsid w:val="257F7D90"/>
    <w:rsid w:val="25922C5F"/>
    <w:rsid w:val="259344C0"/>
    <w:rsid w:val="25996FBD"/>
    <w:rsid w:val="259D2BC3"/>
    <w:rsid w:val="259F4411"/>
    <w:rsid w:val="259F49D9"/>
    <w:rsid w:val="25A7070D"/>
    <w:rsid w:val="25AC55F3"/>
    <w:rsid w:val="25AD2E5D"/>
    <w:rsid w:val="25AE1682"/>
    <w:rsid w:val="25BA252D"/>
    <w:rsid w:val="25BF45F9"/>
    <w:rsid w:val="25C61809"/>
    <w:rsid w:val="25C71865"/>
    <w:rsid w:val="25CE72FC"/>
    <w:rsid w:val="25D4529B"/>
    <w:rsid w:val="25E42B03"/>
    <w:rsid w:val="25EC7392"/>
    <w:rsid w:val="25FB5FB0"/>
    <w:rsid w:val="25FD3E7E"/>
    <w:rsid w:val="260006E9"/>
    <w:rsid w:val="260D2AF7"/>
    <w:rsid w:val="261212A1"/>
    <w:rsid w:val="26121977"/>
    <w:rsid w:val="26174A8B"/>
    <w:rsid w:val="262026F4"/>
    <w:rsid w:val="26244903"/>
    <w:rsid w:val="26277F86"/>
    <w:rsid w:val="263D3E0E"/>
    <w:rsid w:val="263E44E4"/>
    <w:rsid w:val="264B49C1"/>
    <w:rsid w:val="264D3C6E"/>
    <w:rsid w:val="264D71BE"/>
    <w:rsid w:val="26506C34"/>
    <w:rsid w:val="266147F9"/>
    <w:rsid w:val="26642034"/>
    <w:rsid w:val="2664446F"/>
    <w:rsid w:val="26713510"/>
    <w:rsid w:val="267A5006"/>
    <w:rsid w:val="267C0033"/>
    <w:rsid w:val="267F0FB7"/>
    <w:rsid w:val="26833A48"/>
    <w:rsid w:val="26851904"/>
    <w:rsid w:val="268F61AD"/>
    <w:rsid w:val="2691104F"/>
    <w:rsid w:val="26976614"/>
    <w:rsid w:val="26AB2F4C"/>
    <w:rsid w:val="26AB3D16"/>
    <w:rsid w:val="26AC69CD"/>
    <w:rsid w:val="26B00B02"/>
    <w:rsid w:val="26B33333"/>
    <w:rsid w:val="26C00413"/>
    <w:rsid w:val="26CA09D5"/>
    <w:rsid w:val="26CF0B03"/>
    <w:rsid w:val="26DB6BF2"/>
    <w:rsid w:val="26DD368B"/>
    <w:rsid w:val="26E059B5"/>
    <w:rsid w:val="26E4328F"/>
    <w:rsid w:val="26F0405C"/>
    <w:rsid w:val="26F23775"/>
    <w:rsid w:val="26FF1333"/>
    <w:rsid w:val="27047FE2"/>
    <w:rsid w:val="270B158D"/>
    <w:rsid w:val="271116B4"/>
    <w:rsid w:val="27191754"/>
    <w:rsid w:val="271B139F"/>
    <w:rsid w:val="271B7FB7"/>
    <w:rsid w:val="271C3542"/>
    <w:rsid w:val="27205CF6"/>
    <w:rsid w:val="27236BCA"/>
    <w:rsid w:val="272A078C"/>
    <w:rsid w:val="272C02D4"/>
    <w:rsid w:val="2740602B"/>
    <w:rsid w:val="27411419"/>
    <w:rsid w:val="27455884"/>
    <w:rsid w:val="274703B1"/>
    <w:rsid w:val="274B46FC"/>
    <w:rsid w:val="274E1D6C"/>
    <w:rsid w:val="27596AA8"/>
    <w:rsid w:val="275A73B0"/>
    <w:rsid w:val="275C06A7"/>
    <w:rsid w:val="27625A32"/>
    <w:rsid w:val="276A3DAE"/>
    <w:rsid w:val="276D2EF7"/>
    <w:rsid w:val="278206A0"/>
    <w:rsid w:val="27897818"/>
    <w:rsid w:val="278B4F4C"/>
    <w:rsid w:val="278C7D34"/>
    <w:rsid w:val="279314AA"/>
    <w:rsid w:val="2796311C"/>
    <w:rsid w:val="27AC1452"/>
    <w:rsid w:val="27AF1F25"/>
    <w:rsid w:val="27B74537"/>
    <w:rsid w:val="27B76DA7"/>
    <w:rsid w:val="27BF73C5"/>
    <w:rsid w:val="27C43035"/>
    <w:rsid w:val="27C93514"/>
    <w:rsid w:val="27C946C7"/>
    <w:rsid w:val="27DC0EF4"/>
    <w:rsid w:val="27DE7765"/>
    <w:rsid w:val="27EF2CED"/>
    <w:rsid w:val="27F12889"/>
    <w:rsid w:val="28051435"/>
    <w:rsid w:val="28077D14"/>
    <w:rsid w:val="280A68F1"/>
    <w:rsid w:val="281005B2"/>
    <w:rsid w:val="28105ECB"/>
    <w:rsid w:val="2812170C"/>
    <w:rsid w:val="281C718A"/>
    <w:rsid w:val="281E1A47"/>
    <w:rsid w:val="2824263E"/>
    <w:rsid w:val="282570E2"/>
    <w:rsid w:val="28401A8E"/>
    <w:rsid w:val="28477302"/>
    <w:rsid w:val="284F0152"/>
    <w:rsid w:val="285140CB"/>
    <w:rsid w:val="28666826"/>
    <w:rsid w:val="2870640F"/>
    <w:rsid w:val="28866825"/>
    <w:rsid w:val="28887B71"/>
    <w:rsid w:val="28945F1C"/>
    <w:rsid w:val="289A20EA"/>
    <w:rsid w:val="289C0C4D"/>
    <w:rsid w:val="289E51E9"/>
    <w:rsid w:val="28A80273"/>
    <w:rsid w:val="28A97351"/>
    <w:rsid w:val="28AF671B"/>
    <w:rsid w:val="28C22698"/>
    <w:rsid w:val="28C87C8A"/>
    <w:rsid w:val="28CC1EAD"/>
    <w:rsid w:val="28CF0391"/>
    <w:rsid w:val="28D42E04"/>
    <w:rsid w:val="28DC6509"/>
    <w:rsid w:val="28E16EFE"/>
    <w:rsid w:val="28EE4234"/>
    <w:rsid w:val="28FB32DD"/>
    <w:rsid w:val="290618DB"/>
    <w:rsid w:val="2907515E"/>
    <w:rsid w:val="2909285F"/>
    <w:rsid w:val="29122D91"/>
    <w:rsid w:val="29181DA8"/>
    <w:rsid w:val="292703D8"/>
    <w:rsid w:val="292E6F77"/>
    <w:rsid w:val="29375E1A"/>
    <w:rsid w:val="29473FD8"/>
    <w:rsid w:val="294D7833"/>
    <w:rsid w:val="295B38A5"/>
    <w:rsid w:val="296520C6"/>
    <w:rsid w:val="29747D10"/>
    <w:rsid w:val="297549A2"/>
    <w:rsid w:val="297766B8"/>
    <w:rsid w:val="297773F8"/>
    <w:rsid w:val="297C73BC"/>
    <w:rsid w:val="297E6B73"/>
    <w:rsid w:val="297F2A6D"/>
    <w:rsid w:val="29894378"/>
    <w:rsid w:val="298B1B40"/>
    <w:rsid w:val="29AD4621"/>
    <w:rsid w:val="29B03521"/>
    <w:rsid w:val="29B75620"/>
    <w:rsid w:val="29D45F33"/>
    <w:rsid w:val="29D77E09"/>
    <w:rsid w:val="29D85685"/>
    <w:rsid w:val="29E11171"/>
    <w:rsid w:val="29E14AC1"/>
    <w:rsid w:val="29E92717"/>
    <w:rsid w:val="29F56374"/>
    <w:rsid w:val="29FB0EEE"/>
    <w:rsid w:val="29FE3479"/>
    <w:rsid w:val="2A0A4371"/>
    <w:rsid w:val="2A113A8F"/>
    <w:rsid w:val="2A114D36"/>
    <w:rsid w:val="2A11632E"/>
    <w:rsid w:val="2A156CD0"/>
    <w:rsid w:val="2A1624E1"/>
    <w:rsid w:val="2A1E0304"/>
    <w:rsid w:val="2A207457"/>
    <w:rsid w:val="2A234631"/>
    <w:rsid w:val="2A295D2E"/>
    <w:rsid w:val="2A2D44E6"/>
    <w:rsid w:val="2A377A4E"/>
    <w:rsid w:val="2A423861"/>
    <w:rsid w:val="2A583EB8"/>
    <w:rsid w:val="2A6579BC"/>
    <w:rsid w:val="2A661D18"/>
    <w:rsid w:val="2A8C0AF7"/>
    <w:rsid w:val="2A8D31A9"/>
    <w:rsid w:val="2A994270"/>
    <w:rsid w:val="2A9946A6"/>
    <w:rsid w:val="2AA07010"/>
    <w:rsid w:val="2AAB1244"/>
    <w:rsid w:val="2ACC3FC1"/>
    <w:rsid w:val="2AF31486"/>
    <w:rsid w:val="2AF77B06"/>
    <w:rsid w:val="2AF82B01"/>
    <w:rsid w:val="2AFA0E11"/>
    <w:rsid w:val="2AFD6139"/>
    <w:rsid w:val="2AFE2E66"/>
    <w:rsid w:val="2B063139"/>
    <w:rsid w:val="2B0938F1"/>
    <w:rsid w:val="2B0C43C3"/>
    <w:rsid w:val="2B0E497A"/>
    <w:rsid w:val="2B0F68A0"/>
    <w:rsid w:val="2B153177"/>
    <w:rsid w:val="2B1873ED"/>
    <w:rsid w:val="2B1B793D"/>
    <w:rsid w:val="2B2006FF"/>
    <w:rsid w:val="2B2F7FE6"/>
    <w:rsid w:val="2B3531A4"/>
    <w:rsid w:val="2B452AC9"/>
    <w:rsid w:val="2B623886"/>
    <w:rsid w:val="2B6A1958"/>
    <w:rsid w:val="2B6C0BD2"/>
    <w:rsid w:val="2B6E11D1"/>
    <w:rsid w:val="2B762959"/>
    <w:rsid w:val="2B7D124A"/>
    <w:rsid w:val="2B8347F3"/>
    <w:rsid w:val="2B8832BE"/>
    <w:rsid w:val="2B9756D5"/>
    <w:rsid w:val="2BA47989"/>
    <w:rsid w:val="2BB34E2E"/>
    <w:rsid w:val="2BB66D03"/>
    <w:rsid w:val="2BC12DD8"/>
    <w:rsid w:val="2BC74CE2"/>
    <w:rsid w:val="2BCA4B8F"/>
    <w:rsid w:val="2BCC74D8"/>
    <w:rsid w:val="2BCD7C30"/>
    <w:rsid w:val="2BCF2761"/>
    <w:rsid w:val="2BCF5329"/>
    <w:rsid w:val="2C0E753A"/>
    <w:rsid w:val="2C175D66"/>
    <w:rsid w:val="2C1E671D"/>
    <w:rsid w:val="2C251907"/>
    <w:rsid w:val="2C370819"/>
    <w:rsid w:val="2C3E4334"/>
    <w:rsid w:val="2C414B13"/>
    <w:rsid w:val="2C4242E2"/>
    <w:rsid w:val="2C574CE7"/>
    <w:rsid w:val="2C5E5798"/>
    <w:rsid w:val="2C626650"/>
    <w:rsid w:val="2C820135"/>
    <w:rsid w:val="2C846EA1"/>
    <w:rsid w:val="2C8C4A3D"/>
    <w:rsid w:val="2C95558E"/>
    <w:rsid w:val="2C9E03C2"/>
    <w:rsid w:val="2CA21E62"/>
    <w:rsid w:val="2CA400BF"/>
    <w:rsid w:val="2CA44EBC"/>
    <w:rsid w:val="2CA7654E"/>
    <w:rsid w:val="2CAA0DA3"/>
    <w:rsid w:val="2CB11E8E"/>
    <w:rsid w:val="2CD307A9"/>
    <w:rsid w:val="2CD42B1E"/>
    <w:rsid w:val="2CDD0977"/>
    <w:rsid w:val="2CE70E93"/>
    <w:rsid w:val="2CEA02BC"/>
    <w:rsid w:val="2CEC3CCA"/>
    <w:rsid w:val="2CF50EB1"/>
    <w:rsid w:val="2CFA5AB0"/>
    <w:rsid w:val="2CFD0366"/>
    <w:rsid w:val="2D07246A"/>
    <w:rsid w:val="2D146678"/>
    <w:rsid w:val="2D1C5851"/>
    <w:rsid w:val="2D1F7605"/>
    <w:rsid w:val="2D2626A0"/>
    <w:rsid w:val="2D275BA3"/>
    <w:rsid w:val="2D2A4CC6"/>
    <w:rsid w:val="2D3703BB"/>
    <w:rsid w:val="2D3E5EC0"/>
    <w:rsid w:val="2D410A8F"/>
    <w:rsid w:val="2D4B4B65"/>
    <w:rsid w:val="2D506593"/>
    <w:rsid w:val="2D5845D7"/>
    <w:rsid w:val="2D5E4CD1"/>
    <w:rsid w:val="2D6833DC"/>
    <w:rsid w:val="2D69667A"/>
    <w:rsid w:val="2D6F23A9"/>
    <w:rsid w:val="2D6F5F97"/>
    <w:rsid w:val="2D7453BC"/>
    <w:rsid w:val="2D757E9B"/>
    <w:rsid w:val="2D841C9D"/>
    <w:rsid w:val="2D8E0679"/>
    <w:rsid w:val="2D914848"/>
    <w:rsid w:val="2DAE532E"/>
    <w:rsid w:val="2DB805BB"/>
    <w:rsid w:val="2DB80F46"/>
    <w:rsid w:val="2DB86912"/>
    <w:rsid w:val="2DBB077A"/>
    <w:rsid w:val="2DBE229D"/>
    <w:rsid w:val="2DC720D1"/>
    <w:rsid w:val="2DCB3DA1"/>
    <w:rsid w:val="2DE01313"/>
    <w:rsid w:val="2DE652AE"/>
    <w:rsid w:val="2DE9671F"/>
    <w:rsid w:val="2DEA3A7F"/>
    <w:rsid w:val="2DF3710F"/>
    <w:rsid w:val="2DF43FF2"/>
    <w:rsid w:val="2DF736A4"/>
    <w:rsid w:val="2DF96495"/>
    <w:rsid w:val="2E0A3A63"/>
    <w:rsid w:val="2E0D0D9E"/>
    <w:rsid w:val="2E1100D2"/>
    <w:rsid w:val="2E182F65"/>
    <w:rsid w:val="2E1B524D"/>
    <w:rsid w:val="2E260D16"/>
    <w:rsid w:val="2E2B16F0"/>
    <w:rsid w:val="2E2F3D2C"/>
    <w:rsid w:val="2E354A5B"/>
    <w:rsid w:val="2E406FD7"/>
    <w:rsid w:val="2E5576B1"/>
    <w:rsid w:val="2E5D1496"/>
    <w:rsid w:val="2E66462D"/>
    <w:rsid w:val="2E6826EF"/>
    <w:rsid w:val="2E702F00"/>
    <w:rsid w:val="2E703C46"/>
    <w:rsid w:val="2E7A444E"/>
    <w:rsid w:val="2E83503D"/>
    <w:rsid w:val="2E903E70"/>
    <w:rsid w:val="2EA00EDE"/>
    <w:rsid w:val="2EA75E76"/>
    <w:rsid w:val="2EAC599E"/>
    <w:rsid w:val="2EB026BA"/>
    <w:rsid w:val="2EB874DC"/>
    <w:rsid w:val="2EBD14BC"/>
    <w:rsid w:val="2EC37699"/>
    <w:rsid w:val="2EC734C0"/>
    <w:rsid w:val="2ED45CFA"/>
    <w:rsid w:val="2EEB7CF7"/>
    <w:rsid w:val="2EF06D3D"/>
    <w:rsid w:val="2EF62B74"/>
    <w:rsid w:val="2F071DB4"/>
    <w:rsid w:val="2F0933F6"/>
    <w:rsid w:val="2F0C4CE3"/>
    <w:rsid w:val="2F2028E5"/>
    <w:rsid w:val="2F29329B"/>
    <w:rsid w:val="2F307DA2"/>
    <w:rsid w:val="2F390966"/>
    <w:rsid w:val="2F3A4309"/>
    <w:rsid w:val="2F3F4014"/>
    <w:rsid w:val="2F54790A"/>
    <w:rsid w:val="2F552E47"/>
    <w:rsid w:val="2F60411F"/>
    <w:rsid w:val="2F6D385E"/>
    <w:rsid w:val="2F791E03"/>
    <w:rsid w:val="2F846E7F"/>
    <w:rsid w:val="2F8F6EFD"/>
    <w:rsid w:val="2F93652C"/>
    <w:rsid w:val="2F9F6054"/>
    <w:rsid w:val="2FA539B8"/>
    <w:rsid w:val="2FBA4F68"/>
    <w:rsid w:val="2FBD58EB"/>
    <w:rsid w:val="2FBE2364"/>
    <w:rsid w:val="2FC367EB"/>
    <w:rsid w:val="2FC96FE0"/>
    <w:rsid w:val="2FCE0F72"/>
    <w:rsid w:val="2FD733FF"/>
    <w:rsid w:val="2FE3129F"/>
    <w:rsid w:val="2FE6700E"/>
    <w:rsid w:val="2FEB0F03"/>
    <w:rsid w:val="2FED55CE"/>
    <w:rsid w:val="2FF43D8C"/>
    <w:rsid w:val="3000392C"/>
    <w:rsid w:val="30095E7D"/>
    <w:rsid w:val="300C2D61"/>
    <w:rsid w:val="3016130C"/>
    <w:rsid w:val="3019036D"/>
    <w:rsid w:val="30226805"/>
    <w:rsid w:val="30265159"/>
    <w:rsid w:val="302D49C6"/>
    <w:rsid w:val="30426D41"/>
    <w:rsid w:val="3044020E"/>
    <w:rsid w:val="30441363"/>
    <w:rsid w:val="30447746"/>
    <w:rsid w:val="30473327"/>
    <w:rsid w:val="30494BBA"/>
    <w:rsid w:val="304C077C"/>
    <w:rsid w:val="304F63CF"/>
    <w:rsid w:val="30556CF0"/>
    <w:rsid w:val="306066F0"/>
    <w:rsid w:val="306B5755"/>
    <w:rsid w:val="306C7390"/>
    <w:rsid w:val="30724F1E"/>
    <w:rsid w:val="30733D94"/>
    <w:rsid w:val="307B6586"/>
    <w:rsid w:val="30914004"/>
    <w:rsid w:val="30980EAA"/>
    <w:rsid w:val="309A0977"/>
    <w:rsid w:val="30A668C0"/>
    <w:rsid w:val="30BF0303"/>
    <w:rsid w:val="30C51891"/>
    <w:rsid w:val="30C56FE9"/>
    <w:rsid w:val="30CE255C"/>
    <w:rsid w:val="30DE27BB"/>
    <w:rsid w:val="30E013CC"/>
    <w:rsid w:val="30E91CAA"/>
    <w:rsid w:val="30EE338A"/>
    <w:rsid w:val="30F82B38"/>
    <w:rsid w:val="30F87992"/>
    <w:rsid w:val="30F93C99"/>
    <w:rsid w:val="310159AE"/>
    <w:rsid w:val="31083C5D"/>
    <w:rsid w:val="310876E5"/>
    <w:rsid w:val="31255768"/>
    <w:rsid w:val="31255930"/>
    <w:rsid w:val="31283DEE"/>
    <w:rsid w:val="31337018"/>
    <w:rsid w:val="313553C8"/>
    <w:rsid w:val="31380030"/>
    <w:rsid w:val="314040A9"/>
    <w:rsid w:val="314630E4"/>
    <w:rsid w:val="314E4D6B"/>
    <w:rsid w:val="315000F9"/>
    <w:rsid w:val="315B5282"/>
    <w:rsid w:val="315D1156"/>
    <w:rsid w:val="31737792"/>
    <w:rsid w:val="31741B5F"/>
    <w:rsid w:val="31886444"/>
    <w:rsid w:val="319A049F"/>
    <w:rsid w:val="319B1A73"/>
    <w:rsid w:val="31B20215"/>
    <w:rsid w:val="31CB420F"/>
    <w:rsid w:val="31CC4953"/>
    <w:rsid w:val="31CC6BBB"/>
    <w:rsid w:val="31D10276"/>
    <w:rsid w:val="31D53EA1"/>
    <w:rsid w:val="31E05BA6"/>
    <w:rsid w:val="31E72A36"/>
    <w:rsid w:val="31E909F5"/>
    <w:rsid w:val="31EB5E3A"/>
    <w:rsid w:val="31EF007A"/>
    <w:rsid w:val="320206F5"/>
    <w:rsid w:val="320A5AE9"/>
    <w:rsid w:val="320D0C24"/>
    <w:rsid w:val="32161E5C"/>
    <w:rsid w:val="32165D3B"/>
    <w:rsid w:val="32180D9C"/>
    <w:rsid w:val="322422E1"/>
    <w:rsid w:val="32297835"/>
    <w:rsid w:val="322C2A40"/>
    <w:rsid w:val="322E33E2"/>
    <w:rsid w:val="32312897"/>
    <w:rsid w:val="32324B64"/>
    <w:rsid w:val="32395A8E"/>
    <w:rsid w:val="323A7B88"/>
    <w:rsid w:val="323C50EF"/>
    <w:rsid w:val="324861C5"/>
    <w:rsid w:val="3257378F"/>
    <w:rsid w:val="325C6E95"/>
    <w:rsid w:val="32626C53"/>
    <w:rsid w:val="32647693"/>
    <w:rsid w:val="32651325"/>
    <w:rsid w:val="329F19E7"/>
    <w:rsid w:val="32B023D7"/>
    <w:rsid w:val="32B202B4"/>
    <w:rsid w:val="32D42B59"/>
    <w:rsid w:val="32DD2C4D"/>
    <w:rsid w:val="32E44EFD"/>
    <w:rsid w:val="32F21767"/>
    <w:rsid w:val="33043FA7"/>
    <w:rsid w:val="330E56D3"/>
    <w:rsid w:val="330E570D"/>
    <w:rsid w:val="3310712F"/>
    <w:rsid w:val="33107D3E"/>
    <w:rsid w:val="33204BC7"/>
    <w:rsid w:val="3328602D"/>
    <w:rsid w:val="332B02E5"/>
    <w:rsid w:val="333B5B1E"/>
    <w:rsid w:val="33454495"/>
    <w:rsid w:val="3346494E"/>
    <w:rsid w:val="3346646B"/>
    <w:rsid w:val="334D17F3"/>
    <w:rsid w:val="334D3F0E"/>
    <w:rsid w:val="335042C7"/>
    <w:rsid w:val="335537E1"/>
    <w:rsid w:val="335A324D"/>
    <w:rsid w:val="33797B31"/>
    <w:rsid w:val="337C3FD7"/>
    <w:rsid w:val="337C6C35"/>
    <w:rsid w:val="339337F1"/>
    <w:rsid w:val="339807DE"/>
    <w:rsid w:val="339E28DA"/>
    <w:rsid w:val="339F4F3C"/>
    <w:rsid w:val="33A160FF"/>
    <w:rsid w:val="33B16718"/>
    <w:rsid w:val="33B55702"/>
    <w:rsid w:val="33DA71C8"/>
    <w:rsid w:val="33E00D4C"/>
    <w:rsid w:val="33E025C7"/>
    <w:rsid w:val="33E72DB4"/>
    <w:rsid w:val="33EF518A"/>
    <w:rsid w:val="33F131B2"/>
    <w:rsid w:val="33F861C7"/>
    <w:rsid w:val="33FF7833"/>
    <w:rsid w:val="34032C11"/>
    <w:rsid w:val="34042C51"/>
    <w:rsid w:val="340A08BF"/>
    <w:rsid w:val="340B0E72"/>
    <w:rsid w:val="341D71AE"/>
    <w:rsid w:val="343532B2"/>
    <w:rsid w:val="34382093"/>
    <w:rsid w:val="34425F3E"/>
    <w:rsid w:val="344769E5"/>
    <w:rsid w:val="34520F00"/>
    <w:rsid w:val="34525C7D"/>
    <w:rsid w:val="34536542"/>
    <w:rsid w:val="345B5D40"/>
    <w:rsid w:val="345E574F"/>
    <w:rsid w:val="345F7E12"/>
    <w:rsid w:val="34641ECB"/>
    <w:rsid w:val="34654306"/>
    <w:rsid w:val="34701AE6"/>
    <w:rsid w:val="34720265"/>
    <w:rsid w:val="34725B9A"/>
    <w:rsid w:val="34764C5E"/>
    <w:rsid w:val="349B0F5D"/>
    <w:rsid w:val="34A22A95"/>
    <w:rsid w:val="34A30568"/>
    <w:rsid w:val="34B146F2"/>
    <w:rsid w:val="34C6101E"/>
    <w:rsid w:val="34C71CBE"/>
    <w:rsid w:val="34D0759C"/>
    <w:rsid w:val="34D32BCE"/>
    <w:rsid w:val="34D84646"/>
    <w:rsid w:val="34EC7A62"/>
    <w:rsid w:val="34EE3A56"/>
    <w:rsid w:val="35020CF9"/>
    <w:rsid w:val="35140928"/>
    <w:rsid w:val="35170C48"/>
    <w:rsid w:val="35275594"/>
    <w:rsid w:val="35402C8E"/>
    <w:rsid w:val="35487F9E"/>
    <w:rsid w:val="356276A1"/>
    <w:rsid w:val="356D5EB5"/>
    <w:rsid w:val="3572793B"/>
    <w:rsid w:val="35963436"/>
    <w:rsid w:val="35973C00"/>
    <w:rsid w:val="35992A97"/>
    <w:rsid w:val="35AD6C9D"/>
    <w:rsid w:val="35AF051D"/>
    <w:rsid w:val="35B65473"/>
    <w:rsid w:val="35B728D6"/>
    <w:rsid w:val="35C84264"/>
    <w:rsid w:val="35D4632C"/>
    <w:rsid w:val="35D47D52"/>
    <w:rsid w:val="35D95298"/>
    <w:rsid w:val="35DD6A11"/>
    <w:rsid w:val="35E40E56"/>
    <w:rsid w:val="35F23922"/>
    <w:rsid w:val="360007AC"/>
    <w:rsid w:val="36097473"/>
    <w:rsid w:val="363960B7"/>
    <w:rsid w:val="367923AC"/>
    <w:rsid w:val="368E5181"/>
    <w:rsid w:val="368F54D7"/>
    <w:rsid w:val="36A125AC"/>
    <w:rsid w:val="36A31075"/>
    <w:rsid w:val="36BC619F"/>
    <w:rsid w:val="36DC1A18"/>
    <w:rsid w:val="36EC002B"/>
    <w:rsid w:val="36EC395C"/>
    <w:rsid w:val="370441BA"/>
    <w:rsid w:val="37086AD8"/>
    <w:rsid w:val="370B1742"/>
    <w:rsid w:val="37116330"/>
    <w:rsid w:val="372C06E4"/>
    <w:rsid w:val="373F6D6B"/>
    <w:rsid w:val="375464E4"/>
    <w:rsid w:val="375E116D"/>
    <w:rsid w:val="37677F9D"/>
    <w:rsid w:val="376E7231"/>
    <w:rsid w:val="3771583F"/>
    <w:rsid w:val="377D78FD"/>
    <w:rsid w:val="377F2469"/>
    <w:rsid w:val="37861033"/>
    <w:rsid w:val="379460B3"/>
    <w:rsid w:val="379D6FCC"/>
    <w:rsid w:val="37AB38C3"/>
    <w:rsid w:val="37AD5806"/>
    <w:rsid w:val="37B12C2E"/>
    <w:rsid w:val="37B533BF"/>
    <w:rsid w:val="37B82470"/>
    <w:rsid w:val="37C84E67"/>
    <w:rsid w:val="37CC7497"/>
    <w:rsid w:val="37D41D1C"/>
    <w:rsid w:val="37DE1222"/>
    <w:rsid w:val="37E53F40"/>
    <w:rsid w:val="37E65373"/>
    <w:rsid w:val="37E82428"/>
    <w:rsid w:val="37E86539"/>
    <w:rsid w:val="37EF053B"/>
    <w:rsid w:val="37F91767"/>
    <w:rsid w:val="37FA104F"/>
    <w:rsid w:val="380B7600"/>
    <w:rsid w:val="38123C6B"/>
    <w:rsid w:val="381B569C"/>
    <w:rsid w:val="381F5D4D"/>
    <w:rsid w:val="38354267"/>
    <w:rsid w:val="383F1A26"/>
    <w:rsid w:val="384B3B96"/>
    <w:rsid w:val="384C6BD2"/>
    <w:rsid w:val="384E355B"/>
    <w:rsid w:val="38543F6C"/>
    <w:rsid w:val="3856677A"/>
    <w:rsid w:val="38566790"/>
    <w:rsid w:val="38581247"/>
    <w:rsid w:val="385C4320"/>
    <w:rsid w:val="38677229"/>
    <w:rsid w:val="386E18A2"/>
    <w:rsid w:val="38790EA4"/>
    <w:rsid w:val="387E1E01"/>
    <w:rsid w:val="38907859"/>
    <w:rsid w:val="38924C0B"/>
    <w:rsid w:val="38962939"/>
    <w:rsid w:val="38A170E0"/>
    <w:rsid w:val="38A31F9C"/>
    <w:rsid w:val="38A915C3"/>
    <w:rsid w:val="38B22BB9"/>
    <w:rsid w:val="38B36B14"/>
    <w:rsid w:val="38BE1583"/>
    <w:rsid w:val="38BE33A9"/>
    <w:rsid w:val="38C413BC"/>
    <w:rsid w:val="38C86016"/>
    <w:rsid w:val="38C87F5C"/>
    <w:rsid w:val="38C9453B"/>
    <w:rsid w:val="38D565C3"/>
    <w:rsid w:val="38DE0BDB"/>
    <w:rsid w:val="38EA1BAE"/>
    <w:rsid w:val="38F27777"/>
    <w:rsid w:val="38F95762"/>
    <w:rsid w:val="38FA514D"/>
    <w:rsid w:val="38FD240B"/>
    <w:rsid w:val="39006C13"/>
    <w:rsid w:val="390B174C"/>
    <w:rsid w:val="3910198E"/>
    <w:rsid w:val="391D5F03"/>
    <w:rsid w:val="39333B77"/>
    <w:rsid w:val="393A1E64"/>
    <w:rsid w:val="393B3B06"/>
    <w:rsid w:val="39471F3B"/>
    <w:rsid w:val="395B1047"/>
    <w:rsid w:val="395C62F6"/>
    <w:rsid w:val="395E312D"/>
    <w:rsid w:val="395E5CB8"/>
    <w:rsid w:val="396C3C77"/>
    <w:rsid w:val="396C7EED"/>
    <w:rsid w:val="39714394"/>
    <w:rsid w:val="39820E8F"/>
    <w:rsid w:val="398C2C91"/>
    <w:rsid w:val="39B16AE8"/>
    <w:rsid w:val="39B47EDA"/>
    <w:rsid w:val="39B562DE"/>
    <w:rsid w:val="39B75105"/>
    <w:rsid w:val="39BF24C9"/>
    <w:rsid w:val="39C1124F"/>
    <w:rsid w:val="39C81C0A"/>
    <w:rsid w:val="39D56AAF"/>
    <w:rsid w:val="39E45AC4"/>
    <w:rsid w:val="3A01633E"/>
    <w:rsid w:val="3A0B03CA"/>
    <w:rsid w:val="3A157DED"/>
    <w:rsid w:val="3A185E72"/>
    <w:rsid w:val="3A1F706B"/>
    <w:rsid w:val="3A260C64"/>
    <w:rsid w:val="3A291655"/>
    <w:rsid w:val="3A2F734D"/>
    <w:rsid w:val="3A3B6DF5"/>
    <w:rsid w:val="3A4055B8"/>
    <w:rsid w:val="3A461745"/>
    <w:rsid w:val="3A4E4336"/>
    <w:rsid w:val="3A5124F5"/>
    <w:rsid w:val="3A5965FF"/>
    <w:rsid w:val="3A5F4672"/>
    <w:rsid w:val="3A606F6B"/>
    <w:rsid w:val="3A6464DA"/>
    <w:rsid w:val="3A756565"/>
    <w:rsid w:val="3AA13647"/>
    <w:rsid w:val="3AAC57C8"/>
    <w:rsid w:val="3AB6170A"/>
    <w:rsid w:val="3ABB3ADA"/>
    <w:rsid w:val="3AD34590"/>
    <w:rsid w:val="3ADC526C"/>
    <w:rsid w:val="3AE65C89"/>
    <w:rsid w:val="3AF334CE"/>
    <w:rsid w:val="3AF64C66"/>
    <w:rsid w:val="3B046310"/>
    <w:rsid w:val="3B0B5D56"/>
    <w:rsid w:val="3B111E76"/>
    <w:rsid w:val="3B1529D4"/>
    <w:rsid w:val="3B1A3C30"/>
    <w:rsid w:val="3B1D3FAB"/>
    <w:rsid w:val="3B3076E1"/>
    <w:rsid w:val="3B363C47"/>
    <w:rsid w:val="3B414CD4"/>
    <w:rsid w:val="3B415911"/>
    <w:rsid w:val="3B48408B"/>
    <w:rsid w:val="3B543BE4"/>
    <w:rsid w:val="3B611CF8"/>
    <w:rsid w:val="3B6236E7"/>
    <w:rsid w:val="3B6939EC"/>
    <w:rsid w:val="3B713194"/>
    <w:rsid w:val="3B751760"/>
    <w:rsid w:val="3B7E79D3"/>
    <w:rsid w:val="3B7F3A1F"/>
    <w:rsid w:val="3B8362A9"/>
    <w:rsid w:val="3B87601F"/>
    <w:rsid w:val="3B8E67AE"/>
    <w:rsid w:val="3BA40D5C"/>
    <w:rsid w:val="3BA56B97"/>
    <w:rsid w:val="3BAA01D9"/>
    <w:rsid w:val="3BC77B37"/>
    <w:rsid w:val="3BD57645"/>
    <w:rsid w:val="3BDD7435"/>
    <w:rsid w:val="3BDE2BA6"/>
    <w:rsid w:val="3BF728FD"/>
    <w:rsid w:val="3C200B2B"/>
    <w:rsid w:val="3C216A05"/>
    <w:rsid w:val="3C2A1F17"/>
    <w:rsid w:val="3C306F7C"/>
    <w:rsid w:val="3C3214E9"/>
    <w:rsid w:val="3C332D3D"/>
    <w:rsid w:val="3C480698"/>
    <w:rsid w:val="3C504ADE"/>
    <w:rsid w:val="3C6472A5"/>
    <w:rsid w:val="3C6962BD"/>
    <w:rsid w:val="3C782FB8"/>
    <w:rsid w:val="3C7B6ECA"/>
    <w:rsid w:val="3C8B2027"/>
    <w:rsid w:val="3CBE0910"/>
    <w:rsid w:val="3CD55528"/>
    <w:rsid w:val="3CD577A5"/>
    <w:rsid w:val="3CE91035"/>
    <w:rsid w:val="3CEA03CC"/>
    <w:rsid w:val="3CFB193A"/>
    <w:rsid w:val="3CFB19BF"/>
    <w:rsid w:val="3D0C155B"/>
    <w:rsid w:val="3D0F7333"/>
    <w:rsid w:val="3D180E73"/>
    <w:rsid w:val="3D1A7327"/>
    <w:rsid w:val="3D290638"/>
    <w:rsid w:val="3D482D9A"/>
    <w:rsid w:val="3D4E360B"/>
    <w:rsid w:val="3D556CD0"/>
    <w:rsid w:val="3D635B43"/>
    <w:rsid w:val="3D7E513E"/>
    <w:rsid w:val="3D8F2959"/>
    <w:rsid w:val="3D9F5715"/>
    <w:rsid w:val="3DA321AF"/>
    <w:rsid w:val="3DA64091"/>
    <w:rsid w:val="3DA705F9"/>
    <w:rsid w:val="3DA92D4A"/>
    <w:rsid w:val="3DAB6837"/>
    <w:rsid w:val="3DAB75BC"/>
    <w:rsid w:val="3DB108A5"/>
    <w:rsid w:val="3DB151CF"/>
    <w:rsid w:val="3DB7359E"/>
    <w:rsid w:val="3DBD3D2E"/>
    <w:rsid w:val="3DBD7DDB"/>
    <w:rsid w:val="3DC448E2"/>
    <w:rsid w:val="3DCC3F60"/>
    <w:rsid w:val="3DCC7617"/>
    <w:rsid w:val="3DD0505D"/>
    <w:rsid w:val="3DD3247C"/>
    <w:rsid w:val="3DE85A01"/>
    <w:rsid w:val="3DF21694"/>
    <w:rsid w:val="3E097C74"/>
    <w:rsid w:val="3E1A798B"/>
    <w:rsid w:val="3E20517D"/>
    <w:rsid w:val="3E28414D"/>
    <w:rsid w:val="3E287368"/>
    <w:rsid w:val="3E410EF7"/>
    <w:rsid w:val="3E464B78"/>
    <w:rsid w:val="3E656C34"/>
    <w:rsid w:val="3E690C74"/>
    <w:rsid w:val="3E6E6BBA"/>
    <w:rsid w:val="3E7E4E85"/>
    <w:rsid w:val="3E860735"/>
    <w:rsid w:val="3E87041D"/>
    <w:rsid w:val="3E8856FA"/>
    <w:rsid w:val="3E8C20B7"/>
    <w:rsid w:val="3E8E461F"/>
    <w:rsid w:val="3E954BFE"/>
    <w:rsid w:val="3E9C1F99"/>
    <w:rsid w:val="3EA01CAF"/>
    <w:rsid w:val="3EBC5C0B"/>
    <w:rsid w:val="3EBC7345"/>
    <w:rsid w:val="3ECE0917"/>
    <w:rsid w:val="3ECF6142"/>
    <w:rsid w:val="3ED00667"/>
    <w:rsid w:val="3ED22BE8"/>
    <w:rsid w:val="3ED60736"/>
    <w:rsid w:val="3EEC5CAD"/>
    <w:rsid w:val="3F003FD0"/>
    <w:rsid w:val="3F006F5A"/>
    <w:rsid w:val="3F06489C"/>
    <w:rsid w:val="3F0D443C"/>
    <w:rsid w:val="3F0E7F5D"/>
    <w:rsid w:val="3F0F13E8"/>
    <w:rsid w:val="3F18296F"/>
    <w:rsid w:val="3F1C30E9"/>
    <w:rsid w:val="3F1D48E3"/>
    <w:rsid w:val="3F1D7F51"/>
    <w:rsid w:val="3F2141CF"/>
    <w:rsid w:val="3F214464"/>
    <w:rsid w:val="3F274CC7"/>
    <w:rsid w:val="3F3228BB"/>
    <w:rsid w:val="3F342530"/>
    <w:rsid w:val="3F394A28"/>
    <w:rsid w:val="3F443AEC"/>
    <w:rsid w:val="3F4842F0"/>
    <w:rsid w:val="3F4B53C1"/>
    <w:rsid w:val="3F4C6337"/>
    <w:rsid w:val="3F5071F8"/>
    <w:rsid w:val="3F510F92"/>
    <w:rsid w:val="3F52395C"/>
    <w:rsid w:val="3F5E72EE"/>
    <w:rsid w:val="3F655542"/>
    <w:rsid w:val="3F6B3D19"/>
    <w:rsid w:val="3F6E6670"/>
    <w:rsid w:val="3F783CDA"/>
    <w:rsid w:val="3F9A1E8B"/>
    <w:rsid w:val="3FA016CB"/>
    <w:rsid w:val="3FA74C78"/>
    <w:rsid w:val="3FAE100B"/>
    <w:rsid w:val="3FB82C64"/>
    <w:rsid w:val="3FBD02A0"/>
    <w:rsid w:val="3FBF490D"/>
    <w:rsid w:val="3FC33501"/>
    <w:rsid w:val="3FC8501C"/>
    <w:rsid w:val="3FCB5CD5"/>
    <w:rsid w:val="3FD028FD"/>
    <w:rsid w:val="3FDD18D6"/>
    <w:rsid w:val="3FE805ED"/>
    <w:rsid w:val="3FF133E9"/>
    <w:rsid w:val="3FF8718C"/>
    <w:rsid w:val="3FF94882"/>
    <w:rsid w:val="3FFD72C6"/>
    <w:rsid w:val="3FFE08B3"/>
    <w:rsid w:val="40007A90"/>
    <w:rsid w:val="40046496"/>
    <w:rsid w:val="40162DE8"/>
    <w:rsid w:val="401B0AB8"/>
    <w:rsid w:val="401C3CA6"/>
    <w:rsid w:val="403B4612"/>
    <w:rsid w:val="403C314E"/>
    <w:rsid w:val="403C6FD0"/>
    <w:rsid w:val="40406F42"/>
    <w:rsid w:val="40471332"/>
    <w:rsid w:val="40476EE5"/>
    <w:rsid w:val="404E1858"/>
    <w:rsid w:val="40535BC9"/>
    <w:rsid w:val="40575D8A"/>
    <w:rsid w:val="40674EB6"/>
    <w:rsid w:val="40695CFB"/>
    <w:rsid w:val="4073450F"/>
    <w:rsid w:val="4074285A"/>
    <w:rsid w:val="407A12C6"/>
    <w:rsid w:val="40822630"/>
    <w:rsid w:val="4099533F"/>
    <w:rsid w:val="409D0B2D"/>
    <w:rsid w:val="40A27DD3"/>
    <w:rsid w:val="40B015DA"/>
    <w:rsid w:val="40B73C79"/>
    <w:rsid w:val="40BC6872"/>
    <w:rsid w:val="40D00E4D"/>
    <w:rsid w:val="40D455EC"/>
    <w:rsid w:val="40DC7A26"/>
    <w:rsid w:val="40DF64A0"/>
    <w:rsid w:val="40E16D7E"/>
    <w:rsid w:val="41071E65"/>
    <w:rsid w:val="4116076B"/>
    <w:rsid w:val="41204A89"/>
    <w:rsid w:val="41210C87"/>
    <w:rsid w:val="41215DA3"/>
    <w:rsid w:val="4128665E"/>
    <w:rsid w:val="41341047"/>
    <w:rsid w:val="4136510C"/>
    <w:rsid w:val="41367705"/>
    <w:rsid w:val="41372D28"/>
    <w:rsid w:val="414718E9"/>
    <w:rsid w:val="41474EEF"/>
    <w:rsid w:val="41500657"/>
    <w:rsid w:val="4163480D"/>
    <w:rsid w:val="41730454"/>
    <w:rsid w:val="41795028"/>
    <w:rsid w:val="417E7C10"/>
    <w:rsid w:val="41832B42"/>
    <w:rsid w:val="4184568E"/>
    <w:rsid w:val="41952D64"/>
    <w:rsid w:val="419C74B1"/>
    <w:rsid w:val="419D7F39"/>
    <w:rsid w:val="41A25120"/>
    <w:rsid w:val="41AA702D"/>
    <w:rsid w:val="41AC4A13"/>
    <w:rsid w:val="41BC31CA"/>
    <w:rsid w:val="41C31CB6"/>
    <w:rsid w:val="41C55E19"/>
    <w:rsid w:val="41C76BA5"/>
    <w:rsid w:val="41C92FB1"/>
    <w:rsid w:val="41C97903"/>
    <w:rsid w:val="41D032B1"/>
    <w:rsid w:val="41D50821"/>
    <w:rsid w:val="41DA629E"/>
    <w:rsid w:val="41DE0A11"/>
    <w:rsid w:val="41DE379E"/>
    <w:rsid w:val="41DF050E"/>
    <w:rsid w:val="41E5340B"/>
    <w:rsid w:val="41ED5CD8"/>
    <w:rsid w:val="41F61C35"/>
    <w:rsid w:val="41FA16D6"/>
    <w:rsid w:val="420E425A"/>
    <w:rsid w:val="420F05ED"/>
    <w:rsid w:val="42112A10"/>
    <w:rsid w:val="421A5B53"/>
    <w:rsid w:val="42201972"/>
    <w:rsid w:val="42201C89"/>
    <w:rsid w:val="422618AF"/>
    <w:rsid w:val="42283A85"/>
    <w:rsid w:val="422B6317"/>
    <w:rsid w:val="422D0129"/>
    <w:rsid w:val="422E37E8"/>
    <w:rsid w:val="42386658"/>
    <w:rsid w:val="42433420"/>
    <w:rsid w:val="42446DF5"/>
    <w:rsid w:val="42476E3D"/>
    <w:rsid w:val="425F3242"/>
    <w:rsid w:val="42660B19"/>
    <w:rsid w:val="42682238"/>
    <w:rsid w:val="427021D2"/>
    <w:rsid w:val="4272297E"/>
    <w:rsid w:val="4273118B"/>
    <w:rsid w:val="42752A18"/>
    <w:rsid w:val="428C1F7E"/>
    <w:rsid w:val="42A9331C"/>
    <w:rsid w:val="42A9416B"/>
    <w:rsid w:val="42B32B34"/>
    <w:rsid w:val="42B77A4D"/>
    <w:rsid w:val="42B77DB9"/>
    <w:rsid w:val="42B91790"/>
    <w:rsid w:val="42C714EA"/>
    <w:rsid w:val="42C751DC"/>
    <w:rsid w:val="42C77368"/>
    <w:rsid w:val="42D46284"/>
    <w:rsid w:val="42D7081D"/>
    <w:rsid w:val="42DD587F"/>
    <w:rsid w:val="42E043FC"/>
    <w:rsid w:val="42E255CA"/>
    <w:rsid w:val="42E613B3"/>
    <w:rsid w:val="42E74B90"/>
    <w:rsid w:val="42EA04D4"/>
    <w:rsid w:val="42F7439C"/>
    <w:rsid w:val="42F87B2C"/>
    <w:rsid w:val="42FC226A"/>
    <w:rsid w:val="42FE51F6"/>
    <w:rsid w:val="43051625"/>
    <w:rsid w:val="43070B79"/>
    <w:rsid w:val="430F3FC8"/>
    <w:rsid w:val="430F4F09"/>
    <w:rsid w:val="43100A94"/>
    <w:rsid w:val="43100D9D"/>
    <w:rsid w:val="43137E8F"/>
    <w:rsid w:val="431D1852"/>
    <w:rsid w:val="43276A74"/>
    <w:rsid w:val="433A2205"/>
    <w:rsid w:val="433C2006"/>
    <w:rsid w:val="433E23D8"/>
    <w:rsid w:val="433F43F3"/>
    <w:rsid w:val="4340181D"/>
    <w:rsid w:val="435D37B5"/>
    <w:rsid w:val="43614F0F"/>
    <w:rsid w:val="4363113E"/>
    <w:rsid w:val="43753591"/>
    <w:rsid w:val="437B44C4"/>
    <w:rsid w:val="43943763"/>
    <w:rsid w:val="43A1515B"/>
    <w:rsid w:val="43A36BB3"/>
    <w:rsid w:val="43AD5F98"/>
    <w:rsid w:val="43AF2FC3"/>
    <w:rsid w:val="43BC0EED"/>
    <w:rsid w:val="43C150D3"/>
    <w:rsid w:val="43C72AFB"/>
    <w:rsid w:val="43C777EE"/>
    <w:rsid w:val="43C946CD"/>
    <w:rsid w:val="43D839CE"/>
    <w:rsid w:val="43DB57E2"/>
    <w:rsid w:val="43E07ABE"/>
    <w:rsid w:val="43E22516"/>
    <w:rsid w:val="43E56917"/>
    <w:rsid w:val="43E61595"/>
    <w:rsid w:val="43EF5C34"/>
    <w:rsid w:val="43F008EA"/>
    <w:rsid w:val="43FB6BF8"/>
    <w:rsid w:val="440322BB"/>
    <w:rsid w:val="440439DC"/>
    <w:rsid w:val="44066626"/>
    <w:rsid w:val="441F138E"/>
    <w:rsid w:val="44245FAE"/>
    <w:rsid w:val="44260D55"/>
    <w:rsid w:val="443C31F9"/>
    <w:rsid w:val="44423A60"/>
    <w:rsid w:val="4444198E"/>
    <w:rsid w:val="44473D5E"/>
    <w:rsid w:val="445749CC"/>
    <w:rsid w:val="44620D12"/>
    <w:rsid w:val="446C50D1"/>
    <w:rsid w:val="44815127"/>
    <w:rsid w:val="448960D8"/>
    <w:rsid w:val="44991D93"/>
    <w:rsid w:val="44A91A9A"/>
    <w:rsid w:val="44AB0355"/>
    <w:rsid w:val="44AD04DC"/>
    <w:rsid w:val="44AD2C69"/>
    <w:rsid w:val="44B3477B"/>
    <w:rsid w:val="44B632AA"/>
    <w:rsid w:val="44B950F7"/>
    <w:rsid w:val="44C71BE4"/>
    <w:rsid w:val="44D10724"/>
    <w:rsid w:val="44E1076B"/>
    <w:rsid w:val="44EB29A6"/>
    <w:rsid w:val="44FB2F9F"/>
    <w:rsid w:val="44FC1227"/>
    <w:rsid w:val="45074E4D"/>
    <w:rsid w:val="450C4F84"/>
    <w:rsid w:val="452D625A"/>
    <w:rsid w:val="45397BEE"/>
    <w:rsid w:val="455A56B1"/>
    <w:rsid w:val="45621728"/>
    <w:rsid w:val="45655986"/>
    <w:rsid w:val="456A69C9"/>
    <w:rsid w:val="45702758"/>
    <w:rsid w:val="45767E26"/>
    <w:rsid w:val="45956BF0"/>
    <w:rsid w:val="459D1252"/>
    <w:rsid w:val="45B872F1"/>
    <w:rsid w:val="45BA6171"/>
    <w:rsid w:val="45C02997"/>
    <w:rsid w:val="45C8550D"/>
    <w:rsid w:val="45C93E70"/>
    <w:rsid w:val="45CD30C5"/>
    <w:rsid w:val="45D01899"/>
    <w:rsid w:val="45DB4679"/>
    <w:rsid w:val="45DC72EB"/>
    <w:rsid w:val="45E137C0"/>
    <w:rsid w:val="45E83C6B"/>
    <w:rsid w:val="45FE1FE4"/>
    <w:rsid w:val="46022BE9"/>
    <w:rsid w:val="46137683"/>
    <w:rsid w:val="4619280E"/>
    <w:rsid w:val="46197BD6"/>
    <w:rsid w:val="46256BCE"/>
    <w:rsid w:val="4633602E"/>
    <w:rsid w:val="46350277"/>
    <w:rsid w:val="463B6B24"/>
    <w:rsid w:val="463E1D39"/>
    <w:rsid w:val="46401B95"/>
    <w:rsid w:val="46477E5A"/>
    <w:rsid w:val="464B2A7B"/>
    <w:rsid w:val="464D5284"/>
    <w:rsid w:val="46502E6D"/>
    <w:rsid w:val="46956FD6"/>
    <w:rsid w:val="469D2B56"/>
    <w:rsid w:val="46A8275D"/>
    <w:rsid w:val="46AA2A16"/>
    <w:rsid w:val="46B340CA"/>
    <w:rsid w:val="46D07D35"/>
    <w:rsid w:val="46D8798A"/>
    <w:rsid w:val="46E7701F"/>
    <w:rsid w:val="46E81BE2"/>
    <w:rsid w:val="4700780A"/>
    <w:rsid w:val="47254D1D"/>
    <w:rsid w:val="472C50DD"/>
    <w:rsid w:val="474279DC"/>
    <w:rsid w:val="47480D01"/>
    <w:rsid w:val="47497254"/>
    <w:rsid w:val="47656110"/>
    <w:rsid w:val="47701D19"/>
    <w:rsid w:val="47751BC1"/>
    <w:rsid w:val="47770506"/>
    <w:rsid w:val="47783A4F"/>
    <w:rsid w:val="477D7ED7"/>
    <w:rsid w:val="47854EB4"/>
    <w:rsid w:val="4786778A"/>
    <w:rsid w:val="478D6869"/>
    <w:rsid w:val="47BC3EB5"/>
    <w:rsid w:val="47C8540C"/>
    <w:rsid w:val="47D836AD"/>
    <w:rsid w:val="47E64083"/>
    <w:rsid w:val="47F40FCB"/>
    <w:rsid w:val="47F50CCC"/>
    <w:rsid w:val="47FF0145"/>
    <w:rsid w:val="48027536"/>
    <w:rsid w:val="481064D8"/>
    <w:rsid w:val="4815737B"/>
    <w:rsid w:val="481E6312"/>
    <w:rsid w:val="482542CF"/>
    <w:rsid w:val="4826706B"/>
    <w:rsid w:val="48305C3D"/>
    <w:rsid w:val="48445AB0"/>
    <w:rsid w:val="484F6E5E"/>
    <w:rsid w:val="48551DD1"/>
    <w:rsid w:val="48603D4D"/>
    <w:rsid w:val="48631A75"/>
    <w:rsid w:val="486920E5"/>
    <w:rsid w:val="486A17B3"/>
    <w:rsid w:val="486E6DD6"/>
    <w:rsid w:val="48704316"/>
    <w:rsid w:val="48744BEB"/>
    <w:rsid w:val="48747357"/>
    <w:rsid w:val="487C587B"/>
    <w:rsid w:val="488147A8"/>
    <w:rsid w:val="489C34DF"/>
    <w:rsid w:val="48A97E2E"/>
    <w:rsid w:val="48AC05C9"/>
    <w:rsid w:val="48AC334E"/>
    <w:rsid w:val="48AE3F91"/>
    <w:rsid w:val="48B27485"/>
    <w:rsid w:val="48C303A1"/>
    <w:rsid w:val="48D531A2"/>
    <w:rsid w:val="48E561A4"/>
    <w:rsid w:val="48E7579E"/>
    <w:rsid w:val="48E77E4B"/>
    <w:rsid w:val="48FB1B87"/>
    <w:rsid w:val="49036604"/>
    <w:rsid w:val="490B13A7"/>
    <w:rsid w:val="490C1F65"/>
    <w:rsid w:val="490E0B55"/>
    <w:rsid w:val="491448C9"/>
    <w:rsid w:val="491E1AFB"/>
    <w:rsid w:val="49216FDC"/>
    <w:rsid w:val="493B0310"/>
    <w:rsid w:val="49584408"/>
    <w:rsid w:val="49892771"/>
    <w:rsid w:val="498B34C6"/>
    <w:rsid w:val="49903087"/>
    <w:rsid w:val="499C086D"/>
    <w:rsid w:val="49A21DDA"/>
    <w:rsid w:val="49B9429A"/>
    <w:rsid w:val="49BF56D1"/>
    <w:rsid w:val="49C64D95"/>
    <w:rsid w:val="49D039D3"/>
    <w:rsid w:val="49E21CEC"/>
    <w:rsid w:val="49FD7CC4"/>
    <w:rsid w:val="4A0C1CCD"/>
    <w:rsid w:val="4A18670C"/>
    <w:rsid w:val="4A1A60BA"/>
    <w:rsid w:val="4A332911"/>
    <w:rsid w:val="4A35264E"/>
    <w:rsid w:val="4A3F3D68"/>
    <w:rsid w:val="4A3F58B4"/>
    <w:rsid w:val="4A4C67C7"/>
    <w:rsid w:val="4A4D566B"/>
    <w:rsid w:val="4A600B93"/>
    <w:rsid w:val="4A6B0AE5"/>
    <w:rsid w:val="4A76745C"/>
    <w:rsid w:val="4A7E04C4"/>
    <w:rsid w:val="4AA075F2"/>
    <w:rsid w:val="4AA614D5"/>
    <w:rsid w:val="4AAD185F"/>
    <w:rsid w:val="4AAE665F"/>
    <w:rsid w:val="4AAF6663"/>
    <w:rsid w:val="4AB22FE8"/>
    <w:rsid w:val="4AB751EF"/>
    <w:rsid w:val="4ABD658E"/>
    <w:rsid w:val="4ACB63C5"/>
    <w:rsid w:val="4ACE6105"/>
    <w:rsid w:val="4ADB5176"/>
    <w:rsid w:val="4AE37ADE"/>
    <w:rsid w:val="4AE5116D"/>
    <w:rsid w:val="4AF10803"/>
    <w:rsid w:val="4AF56656"/>
    <w:rsid w:val="4B274504"/>
    <w:rsid w:val="4B2D00F5"/>
    <w:rsid w:val="4B303698"/>
    <w:rsid w:val="4B304020"/>
    <w:rsid w:val="4B3A6678"/>
    <w:rsid w:val="4B4431DD"/>
    <w:rsid w:val="4B4537DD"/>
    <w:rsid w:val="4B4B6AA0"/>
    <w:rsid w:val="4B4B6B7B"/>
    <w:rsid w:val="4B506F8D"/>
    <w:rsid w:val="4B580E5D"/>
    <w:rsid w:val="4B5F6F26"/>
    <w:rsid w:val="4B702A31"/>
    <w:rsid w:val="4B721F13"/>
    <w:rsid w:val="4B7273C4"/>
    <w:rsid w:val="4B831EB5"/>
    <w:rsid w:val="4B881FFB"/>
    <w:rsid w:val="4B9424CC"/>
    <w:rsid w:val="4B966D92"/>
    <w:rsid w:val="4BA11E61"/>
    <w:rsid w:val="4BB132CB"/>
    <w:rsid w:val="4BBA199D"/>
    <w:rsid w:val="4BC27CEE"/>
    <w:rsid w:val="4BC40E57"/>
    <w:rsid w:val="4BC80262"/>
    <w:rsid w:val="4BE52ABD"/>
    <w:rsid w:val="4BF730BF"/>
    <w:rsid w:val="4C0B45B5"/>
    <w:rsid w:val="4C0E4745"/>
    <w:rsid w:val="4C196BFC"/>
    <w:rsid w:val="4C1C176C"/>
    <w:rsid w:val="4C1C7F29"/>
    <w:rsid w:val="4C323E89"/>
    <w:rsid w:val="4C4B2A16"/>
    <w:rsid w:val="4C537145"/>
    <w:rsid w:val="4C652E98"/>
    <w:rsid w:val="4C7D5A7A"/>
    <w:rsid w:val="4C893D9C"/>
    <w:rsid w:val="4C8C2532"/>
    <w:rsid w:val="4C8D4DD9"/>
    <w:rsid w:val="4C8F7534"/>
    <w:rsid w:val="4C95672B"/>
    <w:rsid w:val="4C9749F6"/>
    <w:rsid w:val="4C9A259E"/>
    <w:rsid w:val="4C9B1D07"/>
    <w:rsid w:val="4C9C7631"/>
    <w:rsid w:val="4CA91CAC"/>
    <w:rsid w:val="4CAA64FA"/>
    <w:rsid w:val="4CC879BB"/>
    <w:rsid w:val="4CDF01D1"/>
    <w:rsid w:val="4CE40C32"/>
    <w:rsid w:val="4CF9646C"/>
    <w:rsid w:val="4CFA2E1F"/>
    <w:rsid w:val="4D010536"/>
    <w:rsid w:val="4D0314E7"/>
    <w:rsid w:val="4D116EA7"/>
    <w:rsid w:val="4D170F4B"/>
    <w:rsid w:val="4D276224"/>
    <w:rsid w:val="4D285D41"/>
    <w:rsid w:val="4D3548A1"/>
    <w:rsid w:val="4D4D57C7"/>
    <w:rsid w:val="4D511287"/>
    <w:rsid w:val="4D5921A7"/>
    <w:rsid w:val="4D61580F"/>
    <w:rsid w:val="4D711361"/>
    <w:rsid w:val="4D763976"/>
    <w:rsid w:val="4D7E2762"/>
    <w:rsid w:val="4D8C4305"/>
    <w:rsid w:val="4D953834"/>
    <w:rsid w:val="4D964330"/>
    <w:rsid w:val="4DA240F3"/>
    <w:rsid w:val="4DA806CE"/>
    <w:rsid w:val="4DAF4BBB"/>
    <w:rsid w:val="4DB171F6"/>
    <w:rsid w:val="4DB8448E"/>
    <w:rsid w:val="4DC724B6"/>
    <w:rsid w:val="4DCA359E"/>
    <w:rsid w:val="4DD10C4D"/>
    <w:rsid w:val="4DD41FB3"/>
    <w:rsid w:val="4DDE2DFE"/>
    <w:rsid w:val="4DDE45E2"/>
    <w:rsid w:val="4DFC7501"/>
    <w:rsid w:val="4DFF4858"/>
    <w:rsid w:val="4E021EC8"/>
    <w:rsid w:val="4E046878"/>
    <w:rsid w:val="4E0D3985"/>
    <w:rsid w:val="4E2A6569"/>
    <w:rsid w:val="4E2F3975"/>
    <w:rsid w:val="4E351361"/>
    <w:rsid w:val="4E5B60F8"/>
    <w:rsid w:val="4E6C04D9"/>
    <w:rsid w:val="4E7047D2"/>
    <w:rsid w:val="4E767AC4"/>
    <w:rsid w:val="4E8916F9"/>
    <w:rsid w:val="4E894FF5"/>
    <w:rsid w:val="4E9A577C"/>
    <w:rsid w:val="4E9B7D9D"/>
    <w:rsid w:val="4E9F0028"/>
    <w:rsid w:val="4EA76F67"/>
    <w:rsid w:val="4EAA2B1D"/>
    <w:rsid w:val="4EAD3AA1"/>
    <w:rsid w:val="4EBC1BB1"/>
    <w:rsid w:val="4ED92342"/>
    <w:rsid w:val="4EEB5D2C"/>
    <w:rsid w:val="4EF31B21"/>
    <w:rsid w:val="4EF714BE"/>
    <w:rsid w:val="4F051E0E"/>
    <w:rsid w:val="4F053A58"/>
    <w:rsid w:val="4F115B87"/>
    <w:rsid w:val="4F147FCE"/>
    <w:rsid w:val="4F255DA1"/>
    <w:rsid w:val="4F2B26C2"/>
    <w:rsid w:val="4F2E0B78"/>
    <w:rsid w:val="4F3B10BF"/>
    <w:rsid w:val="4F3D5AD6"/>
    <w:rsid w:val="4F4126C7"/>
    <w:rsid w:val="4F447633"/>
    <w:rsid w:val="4F4E65F3"/>
    <w:rsid w:val="4F521712"/>
    <w:rsid w:val="4F685D0A"/>
    <w:rsid w:val="4F6B7494"/>
    <w:rsid w:val="4F6C34E7"/>
    <w:rsid w:val="4F807CD3"/>
    <w:rsid w:val="4F815279"/>
    <w:rsid w:val="4F841BED"/>
    <w:rsid w:val="4F8D147A"/>
    <w:rsid w:val="4F940233"/>
    <w:rsid w:val="4F954872"/>
    <w:rsid w:val="4F9D4883"/>
    <w:rsid w:val="4F9E5F16"/>
    <w:rsid w:val="4FA7608A"/>
    <w:rsid w:val="4FAA26BF"/>
    <w:rsid w:val="4FAF38FF"/>
    <w:rsid w:val="4FB67B6C"/>
    <w:rsid w:val="4FBB6BE8"/>
    <w:rsid w:val="4FC573E6"/>
    <w:rsid w:val="4FDD2939"/>
    <w:rsid w:val="4FE60326"/>
    <w:rsid w:val="4FE74D6B"/>
    <w:rsid w:val="4FF91545"/>
    <w:rsid w:val="4FFC75B8"/>
    <w:rsid w:val="500D2C59"/>
    <w:rsid w:val="5012242C"/>
    <w:rsid w:val="501A148C"/>
    <w:rsid w:val="501F24EC"/>
    <w:rsid w:val="50394513"/>
    <w:rsid w:val="503B4E5D"/>
    <w:rsid w:val="503F0C6A"/>
    <w:rsid w:val="504233C9"/>
    <w:rsid w:val="504D5E94"/>
    <w:rsid w:val="50556F86"/>
    <w:rsid w:val="505C2D85"/>
    <w:rsid w:val="50640CD7"/>
    <w:rsid w:val="50763CA5"/>
    <w:rsid w:val="50774392"/>
    <w:rsid w:val="50774C63"/>
    <w:rsid w:val="507F03F4"/>
    <w:rsid w:val="50847679"/>
    <w:rsid w:val="50894CC1"/>
    <w:rsid w:val="508E552E"/>
    <w:rsid w:val="50937B3D"/>
    <w:rsid w:val="509800C1"/>
    <w:rsid w:val="509E6594"/>
    <w:rsid w:val="50A22F8E"/>
    <w:rsid w:val="50AA6792"/>
    <w:rsid w:val="50AC5187"/>
    <w:rsid w:val="50B72BFD"/>
    <w:rsid w:val="50BA02FE"/>
    <w:rsid w:val="50D47F7F"/>
    <w:rsid w:val="50D756B0"/>
    <w:rsid w:val="50DE66B7"/>
    <w:rsid w:val="50DF7C6C"/>
    <w:rsid w:val="50E77552"/>
    <w:rsid w:val="50F03075"/>
    <w:rsid w:val="51021232"/>
    <w:rsid w:val="51067EAE"/>
    <w:rsid w:val="510A625D"/>
    <w:rsid w:val="51155195"/>
    <w:rsid w:val="511A5003"/>
    <w:rsid w:val="512B6DAB"/>
    <w:rsid w:val="512C0130"/>
    <w:rsid w:val="513B5A9E"/>
    <w:rsid w:val="513F0557"/>
    <w:rsid w:val="5145237E"/>
    <w:rsid w:val="51472356"/>
    <w:rsid w:val="514D2DF4"/>
    <w:rsid w:val="51510FE4"/>
    <w:rsid w:val="516B7822"/>
    <w:rsid w:val="517B5710"/>
    <w:rsid w:val="518627F8"/>
    <w:rsid w:val="51942426"/>
    <w:rsid w:val="51BC7BD5"/>
    <w:rsid w:val="51C075BD"/>
    <w:rsid w:val="51C2156D"/>
    <w:rsid w:val="51CC4DF4"/>
    <w:rsid w:val="51E8346D"/>
    <w:rsid w:val="51FA612C"/>
    <w:rsid w:val="51FB08E9"/>
    <w:rsid w:val="51FF4B05"/>
    <w:rsid w:val="520806F5"/>
    <w:rsid w:val="520D4896"/>
    <w:rsid w:val="521162F0"/>
    <w:rsid w:val="52116399"/>
    <w:rsid w:val="521702FD"/>
    <w:rsid w:val="52194221"/>
    <w:rsid w:val="522E4893"/>
    <w:rsid w:val="522F721E"/>
    <w:rsid w:val="523039CA"/>
    <w:rsid w:val="523F1A73"/>
    <w:rsid w:val="52412A09"/>
    <w:rsid w:val="524A1D0E"/>
    <w:rsid w:val="525070F0"/>
    <w:rsid w:val="526D3430"/>
    <w:rsid w:val="52807D53"/>
    <w:rsid w:val="52872F2E"/>
    <w:rsid w:val="52923FE7"/>
    <w:rsid w:val="529A4A76"/>
    <w:rsid w:val="52A0647F"/>
    <w:rsid w:val="52A53210"/>
    <w:rsid w:val="52C2023A"/>
    <w:rsid w:val="52D341F1"/>
    <w:rsid w:val="52D92324"/>
    <w:rsid w:val="52DF3461"/>
    <w:rsid w:val="52E50E45"/>
    <w:rsid w:val="52E52E63"/>
    <w:rsid w:val="52E92E2A"/>
    <w:rsid w:val="52F421A7"/>
    <w:rsid w:val="52FA69A5"/>
    <w:rsid w:val="52FB5AE1"/>
    <w:rsid w:val="52FC7565"/>
    <w:rsid w:val="53250676"/>
    <w:rsid w:val="53261716"/>
    <w:rsid w:val="532D5320"/>
    <w:rsid w:val="532F1BF0"/>
    <w:rsid w:val="535235D9"/>
    <w:rsid w:val="53567E78"/>
    <w:rsid w:val="53663E42"/>
    <w:rsid w:val="536F202C"/>
    <w:rsid w:val="537247BF"/>
    <w:rsid w:val="53741AA2"/>
    <w:rsid w:val="5376752B"/>
    <w:rsid w:val="53776EB6"/>
    <w:rsid w:val="53845C84"/>
    <w:rsid w:val="539D1AD2"/>
    <w:rsid w:val="53A3254C"/>
    <w:rsid w:val="53A33245"/>
    <w:rsid w:val="53A463FF"/>
    <w:rsid w:val="53A47D5A"/>
    <w:rsid w:val="53B14406"/>
    <w:rsid w:val="53B2676B"/>
    <w:rsid w:val="53C835B0"/>
    <w:rsid w:val="53CB1587"/>
    <w:rsid w:val="53CB7008"/>
    <w:rsid w:val="53D02ED8"/>
    <w:rsid w:val="53D92D83"/>
    <w:rsid w:val="53DA6465"/>
    <w:rsid w:val="53DF2A81"/>
    <w:rsid w:val="53E831C0"/>
    <w:rsid w:val="540274EA"/>
    <w:rsid w:val="5419334A"/>
    <w:rsid w:val="54213341"/>
    <w:rsid w:val="54267F9B"/>
    <w:rsid w:val="542F25E8"/>
    <w:rsid w:val="544A71FC"/>
    <w:rsid w:val="54554305"/>
    <w:rsid w:val="54560989"/>
    <w:rsid w:val="54562D6A"/>
    <w:rsid w:val="54604B22"/>
    <w:rsid w:val="54645881"/>
    <w:rsid w:val="546552F8"/>
    <w:rsid w:val="54770862"/>
    <w:rsid w:val="547A4E24"/>
    <w:rsid w:val="54832538"/>
    <w:rsid w:val="5488132A"/>
    <w:rsid w:val="548C60D9"/>
    <w:rsid w:val="5498051A"/>
    <w:rsid w:val="54A87573"/>
    <w:rsid w:val="54AF247D"/>
    <w:rsid w:val="54B552DE"/>
    <w:rsid w:val="54BA746C"/>
    <w:rsid w:val="54BE7214"/>
    <w:rsid w:val="54C80100"/>
    <w:rsid w:val="54DB45C6"/>
    <w:rsid w:val="54E111D2"/>
    <w:rsid w:val="54EA0988"/>
    <w:rsid w:val="54F83939"/>
    <w:rsid w:val="550567EF"/>
    <w:rsid w:val="55081E09"/>
    <w:rsid w:val="550F40B3"/>
    <w:rsid w:val="55105726"/>
    <w:rsid w:val="55134720"/>
    <w:rsid w:val="55154B48"/>
    <w:rsid w:val="552445D8"/>
    <w:rsid w:val="5530296C"/>
    <w:rsid w:val="55311752"/>
    <w:rsid w:val="553D7B95"/>
    <w:rsid w:val="553E6869"/>
    <w:rsid w:val="5546579D"/>
    <w:rsid w:val="55545877"/>
    <w:rsid w:val="55575F99"/>
    <w:rsid w:val="55592760"/>
    <w:rsid w:val="555D209C"/>
    <w:rsid w:val="556A1C36"/>
    <w:rsid w:val="55704ABA"/>
    <w:rsid w:val="55737F88"/>
    <w:rsid w:val="557461DD"/>
    <w:rsid w:val="558D1867"/>
    <w:rsid w:val="558E1030"/>
    <w:rsid w:val="559C4684"/>
    <w:rsid w:val="55A108A9"/>
    <w:rsid w:val="55A15E88"/>
    <w:rsid w:val="55B2735B"/>
    <w:rsid w:val="55B814C7"/>
    <w:rsid w:val="55BA66A9"/>
    <w:rsid w:val="55C50568"/>
    <w:rsid w:val="55C8350B"/>
    <w:rsid w:val="55D1434A"/>
    <w:rsid w:val="55E175D3"/>
    <w:rsid w:val="55E96DA4"/>
    <w:rsid w:val="55F90F87"/>
    <w:rsid w:val="55F93719"/>
    <w:rsid w:val="560D463A"/>
    <w:rsid w:val="56100D18"/>
    <w:rsid w:val="561D4CB5"/>
    <w:rsid w:val="561E67CD"/>
    <w:rsid w:val="56292132"/>
    <w:rsid w:val="562C20E0"/>
    <w:rsid w:val="563178AB"/>
    <w:rsid w:val="56352998"/>
    <w:rsid w:val="563C146A"/>
    <w:rsid w:val="56505EE3"/>
    <w:rsid w:val="56527EDE"/>
    <w:rsid w:val="565779F9"/>
    <w:rsid w:val="566B4AEE"/>
    <w:rsid w:val="56753AB3"/>
    <w:rsid w:val="56771E5B"/>
    <w:rsid w:val="567A59E6"/>
    <w:rsid w:val="56981F5D"/>
    <w:rsid w:val="569824AD"/>
    <w:rsid w:val="56A622F2"/>
    <w:rsid w:val="56A96709"/>
    <w:rsid w:val="56AE32D5"/>
    <w:rsid w:val="56AE4B5E"/>
    <w:rsid w:val="56B62EC3"/>
    <w:rsid w:val="56B72852"/>
    <w:rsid w:val="56B74C29"/>
    <w:rsid w:val="56BB2EA1"/>
    <w:rsid w:val="56CB6848"/>
    <w:rsid w:val="56EE73FE"/>
    <w:rsid w:val="56F87D2F"/>
    <w:rsid w:val="570B3807"/>
    <w:rsid w:val="57117A69"/>
    <w:rsid w:val="571D66E1"/>
    <w:rsid w:val="5727255A"/>
    <w:rsid w:val="573333D1"/>
    <w:rsid w:val="57363D92"/>
    <w:rsid w:val="5737615A"/>
    <w:rsid w:val="57465CC8"/>
    <w:rsid w:val="574A1DC1"/>
    <w:rsid w:val="574E58F2"/>
    <w:rsid w:val="575618FF"/>
    <w:rsid w:val="5769126C"/>
    <w:rsid w:val="57763A97"/>
    <w:rsid w:val="5777520F"/>
    <w:rsid w:val="578038A9"/>
    <w:rsid w:val="57853B97"/>
    <w:rsid w:val="578B02E3"/>
    <w:rsid w:val="5794298E"/>
    <w:rsid w:val="57986358"/>
    <w:rsid w:val="57991AAA"/>
    <w:rsid w:val="57A26F96"/>
    <w:rsid w:val="57AE064A"/>
    <w:rsid w:val="57C02566"/>
    <w:rsid w:val="57C60788"/>
    <w:rsid w:val="57D06EA8"/>
    <w:rsid w:val="57D850BE"/>
    <w:rsid w:val="57E0020D"/>
    <w:rsid w:val="57E35280"/>
    <w:rsid w:val="57F70FE0"/>
    <w:rsid w:val="57FF3E6E"/>
    <w:rsid w:val="57FF451E"/>
    <w:rsid w:val="5800038C"/>
    <w:rsid w:val="58171515"/>
    <w:rsid w:val="581778C6"/>
    <w:rsid w:val="581C4A0F"/>
    <w:rsid w:val="582659A8"/>
    <w:rsid w:val="583974CB"/>
    <w:rsid w:val="585A4825"/>
    <w:rsid w:val="586A5B83"/>
    <w:rsid w:val="586C4FE0"/>
    <w:rsid w:val="58753345"/>
    <w:rsid w:val="588A30F5"/>
    <w:rsid w:val="589D60CE"/>
    <w:rsid w:val="58A81E8D"/>
    <w:rsid w:val="58B21C7B"/>
    <w:rsid w:val="58B51916"/>
    <w:rsid w:val="58B913D1"/>
    <w:rsid w:val="58BB2023"/>
    <w:rsid w:val="58CC6DE2"/>
    <w:rsid w:val="58CC7A12"/>
    <w:rsid w:val="58DB05FD"/>
    <w:rsid w:val="58DB48EB"/>
    <w:rsid w:val="58EA504B"/>
    <w:rsid w:val="58F571B3"/>
    <w:rsid w:val="59022C06"/>
    <w:rsid w:val="590E031B"/>
    <w:rsid w:val="590E5227"/>
    <w:rsid w:val="59405F32"/>
    <w:rsid w:val="59440C82"/>
    <w:rsid w:val="59464849"/>
    <w:rsid w:val="59482DFB"/>
    <w:rsid w:val="5948397B"/>
    <w:rsid w:val="595640A7"/>
    <w:rsid w:val="595C30FE"/>
    <w:rsid w:val="5961021B"/>
    <w:rsid w:val="59620D4F"/>
    <w:rsid w:val="596A1A68"/>
    <w:rsid w:val="596D64A6"/>
    <w:rsid w:val="597613C0"/>
    <w:rsid w:val="59800073"/>
    <w:rsid w:val="59850B90"/>
    <w:rsid w:val="59962F3A"/>
    <w:rsid w:val="59A43E9B"/>
    <w:rsid w:val="59C47FEA"/>
    <w:rsid w:val="59C67F57"/>
    <w:rsid w:val="59DF6390"/>
    <w:rsid w:val="59E9055B"/>
    <w:rsid w:val="59EC6537"/>
    <w:rsid w:val="59EF7BE5"/>
    <w:rsid w:val="59F34F40"/>
    <w:rsid w:val="59FA13BA"/>
    <w:rsid w:val="5A0B3387"/>
    <w:rsid w:val="5A0B73C6"/>
    <w:rsid w:val="5A17201A"/>
    <w:rsid w:val="5A1D18D9"/>
    <w:rsid w:val="5A350BAC"/>
    <w:rsid w:val="5A5B7BBA"/>
    <w:rsid w:val="5A5E13CF"/>
    <w:rsid w:val="5A6E4EEC"/>
    <w:rsid w:val="5A7F341D"/>
    <w:rsid w:val="5A806C9F"/>
    <w:rsid w:val="5A841BC0"/>
    <w:rsid w:val="5A8D425A"/>
    <w:rsid w:val="5A8E5B4F"/>
    <w:rsid w:val="5A970E5E"/>
    <w:rsid w:val="5A9763DE"/>
    <w:rsid w:val="5AC6704D"/>
    <w:rsid w:val="5AD74B13"/>
    <w:rsid w:val="5ADA2BAD"/>
    <w:rsid w:val="5ADB07F7"/>
    <w:rsid w:val="5AEB44B6"/>
    <w:rsid w:val="5AF52F85"/>
    <w:rsid w:val="5AF61465"/>
    <w:rsid w:val="5AF80BAF"/>
    <w:rsid w:val="5B03449A"/>
    <w:rsid w:val="5B0835CA"/>
    <w:rsid w:val="5B087BBA"/>
    <w:rsid w:val="5B0C0915"/>
    <w:rsid w:val="5B0D3305"/>
    <w:rsid w:val="5B1A5C45"/>
    <w:rsid w:val="5B1B2214"/>
    <w:rsid w:val="5B235088"/>
    <w:rsid w:val="5B2A06C8"/>
    <w:rsid w:val="5B2A21DD"/>
    <w:rsid w:val="5B3677FF"/>
    <w:rsid w:val="5B3E4022"/>
    <w:rsid w:val="5B485209"/>
    <w:rsid w:val="5B486086"/>
    <w:rsid w:val="5B501632"/>
    <w:rsid w:val="5B515F1C"/>
    <w:rsid w:val="5B54340F"/>
    <w:rsid w:val="5B671B35"/>
    <w:rsid w:val="5B7F0FA7"/>
    <w:rsid w:val="5B8F5E9A"/>
    <w:rsid w:val="5B9073FA"/>
    <w:rsid w:val="5B935ACE"/>
    <w:rsid w:val="5B99181A"/>
    <w:rsid w:val="5BA01072"/>
    <w:rsid w:val="5BA21483"/>
    <w:rsid w:val="5BAF1661"/>
    <w:rsid w:val="5BB21D7E"/>
    <w:rsid w:val="5BB32F17"/>
    <w:rsid w:val="5BB75D9F"/>
    <w:rsid w:val="5BBA1F6F"/>
    <w:rsid w:val="5BBA282F"/>
    <w:rsid w:val="5BBB5DD9"/>
    <w:rsid w:val="5BC930FA"/>
    <w:rsid w:val="5BD03485"/>
    <w:rsid w:val="5BD40DE5"/>
    <w:rsid w:val="5BD43266"/>
    <w:rsid w:val="5BD83DEA"/>
    <w:rsid w:val="5BDC50C3"/>
    <w:rsid w:val="5BE11696"/>
    <w:rsid w:val="5BF22AAD"/>
    <w:rsid w:val="5BFB201F"/>
    <w:rsid w:val="5C024EBA"/>
    <w:rsid w:val="5C0869DA"/>
    <w:rsid w:val="5C0B0F34"/>
    <w:rsid w:val="5C136881"/>
    <w:rsid w:val="5C260E3D"/>
    <w:rsid w:val="5C2D5571"/>
    <w:rsid w:val="5C317996"/>
    <w:rsid w:val="5C3C760E"/>
    <w:rsid w:val="5C404780"/>
    <w:rsid w:val="5C423F4D"/>
    <w:rsid w:val="5C522B03"/>
    <w:rsid w:val="5C6D6B4D"/>
    <w:rsid w:val="5C825C75"/>
    <w:rsid w:val="5C8C3FD6"/>
    <w:rsid w:val="5C8E4F2F"/>
    <w:rsid w:val="5C913DA9"/>
    <w:rsid w:val="5C9278DE"/>
    <w:rsid w:val="5C9518C7"/>
    <w:rsid w:val="5C9522F3"/>
    <w:rsid w:val="5CB16DB3"/>
    <w:rsid w:val="5CB47EFF"/>
    <w:rsid w:val="5CBA20B0"/>
    <w:rsid w:val="5CC01DB9"/>
    <w:rsid w:val="5CDE2495"/>
    <w:rsid w:val="5CE81292"/>
    <w:rsid w:val="5CE86426"/>
    <w:rsid w:val="5CFB124A"/>
    <w:rsid w:val="5D111C3D"/>
    <w:rsid w:val="5D1878DF"/>
    <w:rsid w:val="5D267F02"/>
    <w:rsid w:val="5D405D90"/>
    <w:rsid w:val="5D407D0C"/>
    <w:rsid w:val="5D443CF5"/>
    <w:rsid w:val="5D471CAB"/>
    <w:rsid w:val="5D47579E"/>
    <w:rsid w:val="5D5B2E29"/>
    <w:rsid w:val="5D5B6EE1"/>
    <w:rsid w:val="5D653FDA"/>
    <w:rsid w:val="5D6739D7"/>
    <w:rsid w:val="5D6C29E3"/>
    <w:rsid w:val="5D6C5B11"/>
    <w:rsid w:val="5D76137C"/>
    <w:rsid w:val="5D811B8C"/>
    <w:rsid w:val="5D8451DF"/>
    <w:rsid w:val="5D851BFC"/>
    <w:rsid w:val="5D9724B3"/>
    <w:rsid w:val="5D993C8B"/>
    <w:rsid w:val="5D9C5497"/>
    <w:rsid w:val="5D9F5315"/>
    <w:rsid w:val="5DA46405"/>
    <w:rsid w:val="5DA65D35"/>
    <w:rsid w:val="5DB659D4"/>
    <w:rsid w:val="5DB90867"/>
    <w:rsid w:val="5DBA5B91"/>
    <w:rsid w:val="5DCF0D76"/>
    <w:rsid w:val="5DD3242E"/>
    <w:rsid w:val="5DDE5B0D"/>
    <w:rsid w:val="5DE2101D"/>
    <w:rsid w:val="5DED5310"/>
    <w:rsid w:val="5DF631D6"/>
    <w:rsid w:val="5DF834F3"/>
    <w:rsid w:val="5DFE51EB"/>
    <w:rsid w:val="5DFE746E"/>
    <w:rsid w:val="5E07482D"/>
    <w:rsid w:val="5E0C37FC"/>
    <w:rsid w:val="5E150EB4"/>
    <w:rsid w:val="5E1839C6"/>
    <w:rsid w:val="5E3520BF"/>
    <w:rsid w:val="5E4D3118"/>
    <w:rsid w:val="5E5003CB"/>
    <w:rsid w:val="5E6446FB"/>
    <w:rsid w:val="5E6B0F8C"/>
    <w:rsid w:val="5E8B2AE0"/>
    <w:rsid w:val="5E913747"/>
    <w:rsid w:val="5E9268B6"/>
    <w:rsid w:val="5E9B454C"/>
    <w:rsid w:val="5EA715F9"/>
    <w:rsid w:val="5EAE515B"/>
    <w:rsid w:val="5EB26634"/>
    <w:rsid w:val="5EB52ACB"/>
    <w:rsid w:val="5EB73968"/>
    <w:rsid w:val="5EC24E55"/>
    <w:rsid w:val="5EC94121"/>
    <w:rsid w:val="5ECC34E9"/>
    <w:rsid w:val="5EF63193"/>
    <w:rsid w:val="5EFC17DB"/>
    <w:rsid w:val="5EFF09F1"/>
    <w:rsid w:val="5F0A7DDD"/>
    <w:rsid w:val="5F0E12E2"/>
    <w:rsid w:val="5F184C75"/>
    <w:rsid w:val="5F1907F9"/>
    <w:rsid w:val="5F1E73D4"/>
    <w:rsid w:val="5F266E24"/>
    <w:rsid w:val="5F3337B5"/>
    <w:rsid w:val="5F340A36"/>
    <w:rsid w:val="5F3A7FC8"/>
    <w:rsid w:val="5F3E47D0"/>
    <w:rsid w:val="5F3E5687"/>
    <w:rsid w:val="5F5428B9"/>
    <w:rsid w:val="5F56527E"/>
    <w:rsid w:val="5F5F40CC"/>
    <w:rsid w:val="5F69114D"/>
    <w:rsid w:val="5F6C2FF4"/>
    <w:rsid w:val="5F7858AF"/>
    <w:rsid w:val="5F7A25BD"/>
    <w:rsid w:val="5F81274E"/>
    <w:rsid w:val="5F83313B"/>
    <w:rsid w:val="5F887C87"/>
    <w:rsid w:val="5F8C3DD1"/>
    <w:rsid w:val="5F9564C6"/>
    <w:rsid w:val="5F963C06"/>
    <w:rsid w:val="5F967ADF"/>
    <w:rsid w:val="5F970017"/>
    <w:rsid w:val="5F995DE3"/>
    <w:rsid w:val="5FAF28D8"/>
    <w:rsid w:val="5FB46EC3"/>
    <w:rsid w:val="5FBE4889"/>
    <w:rsid w:val="5FC12B34"/>
    <w:rsid w:val="5FD13884"/>
    <w:rsid w:val="5FEE3A3E"/>
    <w:rsid w:val="5FF4251D"/>
    <w:rsid w:val="600061C9"/>
    <w:rsid w:val="60094DE8"/>
    <w:rsid w:val="6009519E"/>
    <w:rsid w:val="600A609F"/>
    <w:rsid w:val="601C6864"/>
    <w:rsid w:val="60247348"/>
    <w:rsid w:val="602948CE"/>
    <w:rsid w:val="60327F57"/>
    <w:rsid w:val="603A3029"/>
    <w:rsid w:val="60400E25"/>
    <w:rsid w:val="60546920"/>
    <w:rsid w:val="60661CB4"/>
    <w:rsid w:val="6069653D"/>
    <w:rsid w:val="606E24FD"/>
    <w:rsid w:val="60804674"/>
    <w:rsid w:val="6097644E"/>
    <w:rsid w:val="609D6E39"/>
    <w:rsid w:val="609F34EB"/>
    <w:rsid w:val="60A46367"/>
    <w:rsid w:val="60B225BE"/>
    <w:rsid w:val="60B3310D"/>
    <w:rsid w:val="60C55C5D"/>
    <w:rsid w:val="60D81B56"/>
    <w:rsid w:val="60DA488F"/>
    <w:rsid w:val="60E559AE"/>
    <w:rsid w:val="61034334"/>
    <w:rsid w:val="610871B0"/>
    <w:rsid w:val="610937B3"/>
    <w:rsid w:val="610A5AE4"/>
    <w:rsid w:val="61116007"/>
    <w:rsid w:val="61127BCE"/>
    <w:rsid w:val="611664D5"/>
    <w:rsid w:val="611745B5"/>
    <w:rsid w:val="611E1462"/>
    <w:rsid w:val="61344C75"/>
    <w:rsid w:val="61395323"/>
    <w:rsid w:val="613E4753"/>
    <w:rsid w:val="61534D79"/>
    <w:rsid w:val="6167543F"/>
    <w:rsid w:val="61770C11"/>
    <w:rsid w:val="617B792C"/>
    <w:rsid w:val="6181361B"/>
    <w:rsid w:val="61825C00"/>
    <w:rsid w:val="61852609"/>
    <w:rsid w:val="618745C5"/>
    <w:rsid w:val="618B4015"/>
    <w:rsid w:val="61910C2B"/>
    <w:rsid w:val="619E1DB8"/>
    <w:rsid w:val="61A86233"/>
    <w:rsid w:val="61AC454A"/>
    <w:rsid w:val="61AF32C3"/>
    <w:rsid w:val="61C244BE"/>
    <w:rsid w:val="61F40EE8"/>
    <w:rsid w:val="61FF173D"/>
    <w:rsid w:val="620C5868"/>
    <w:rsid w:val="62107AF1"/>
    <w:rsid w:val="621E746F"/>
    <w:rsid w:val="62207D8C"/>
    <w:rsid w:val="62350B84"/>
    <w:rsid w:val="623936B3"/>
    <w:rsid w:val="62422327"/>
    <w:rsid w:val="624B0BD0"/>
    <w:rsid w:val="625744F2"/>
    <w:rsid w:val="62665F0F"/>
    <w:rsid w:val="62742496"/>
    <w:rsid w:val="627B71A0"/>
    <w:rsid w:val="627D4468"/>
    <w:rsid w:val="62905B30"/>
    <w:rsid w:val="6293012E"/>
    <w:rsid w:val="629D2D40"/>
    <w:rsid w:val="62B1119A"/>
    <w:rsid w:val="62B405FF"/>
    <w:rsid w:val="62B53FB2"/>
    <w:rsid w:val="62C42D47"/>
    <w:rsid w:val="62CE4865"/>
    <w:rsid w:val="62D1762A"/>
    <w:rsid w:val="62D430B2"/>
    <w:rsid w:val="62D50A30"/>
    <w:rsid w:val="62DD3D19"/>
    <w:rsid w:val="62E621A0"/>
    <w:rsid w:val="630772CC"/>
    <w:rsid w:val="630F255C"/>
    <w:rsid w:val="63194464"/>
    <w:rsid w:val="63235F1B"/>
    <w:rsid w:val="632430D0"/>
    <w:rsid w:val="632D39D0"/>
    <w:rsid w:val="6335661F"/>
    <w:rsid w:val="63360078"/>
    <w:rsid w:val="63384113"/>
    <w:rsid w:val="635B565A"/>
    <w:rsid w:val="63603FAB"/>
    <w:rsid w:val="63655745"/>
    <w:rsid w:val="63713BEA"/>
    <w:rsid w:val="63723EB5"/>
    <w:rsid w:val="63751DAA"/>
    <w:rsid w:val="63796A40"/>
    <w:rsid w:val="637C7D45"/>
    <w:rsid w:val="637D457C"/>
    <w:rsid w:val="638766EA"/>
    <w:rsid w:val="638D3A49"/>
    <w:rsid w:val="63986D61"/>
    <w:rsid w:val="639D3995"/>
    <w:rsid w:val="63A65FAC"/>
    <w:rsid w:val="63AD5D95"/>
    <w:rsid w:val="63B218B8"/>
    <w:rsid w:val="63B5118A"/>
    <w:rsid w:val="63D73283"/>
    <w:rsid w:val="63DA7C8F"/>
    <w:rsid w:val="63E1020A"/>
    <w:rsid w:val="63E964BC"/>
    <w:rsid w:val="63F87992"/>
    <w:rsid w:val="63FA3F19"/>
    <w:rsid w:val="640F3F59"/>
    <w:rsid w:val="64102C0E"/>
    <w:rsid w:val="642A6AA2"/>
    <w:rsid w:val="64312FEF"/>
    <w:rsid w:val="64382F33"/>
    <w:rsid w:val="643C068A"/>
    <w:rsid w:val="64466360"/>
    <w:rsid w:val="644D709C"/>
    <w:rsid w:val="6453692B"/>
    <w:rsid w:val="645753EC"/>
    <w:rsid w:val="645A662E"/>
    <w:rsid w:val="645D31FC"/>
    <w:rsid w:val="645F3A39"/>
    <w:rsid w:val="64617219"/>
    <w:rsid w:val="646B1ECF"/>
    <w:rsid w:val="646E0D3B"/>
    <w:rsid w:val="646E1327"/>
    <w:rsid w:val="64701951"/>
    <w:rsid w:val="647228A1"/>
    <w:rsid w:val="64722EC5"/>
    <w:rsid w:val="64725FD6"/>
    <w:rsid w:val="647A20D9"/>
    <w:rsid w:val="647B7884"/>
    <w:rsid w:val="647B7FFD"/>
    <w:rsid w:val="64830840"/>
    <w:rsid w:val="648616AF"/>
    <w:rsid w:val="648F4011"/>
    <w:rsid w:val="648F70C4"/>
    <w:rsid w:val="64A97426"/>
    <w:rsid w:val="64AD3089"/>
    <w:rsid w:val="64B83153"/>
    <w:rsid w:val="64BE613B"/>
    <w:rsid w:val="64C57726"/>
    <w:rsid w:val="64C61C27"/>
    <w:rsid w:val="64D50279"/>
    <w:rsid w:val="64D63861"/>
    <w:rsid w:val="64E528E7"/>
    <w:rsid w:val="64E738E4"/>
    <w:rsid w:val="64F87750"/>
    <w:rsid w:val="64F94FB6"/>
    <w:rsid w:val="650669FA"/>
    <w:rsid w:val="6507008E"/>
    <w:rsid w:val="650A226B"/>
    <w:rsid w:val="650D5676"/>
    <w:rsid w:val="651030B8"/>
    <w:rsid w:val="6523352A"/>
    <w:rsid w:val="65275A3C"/>
    <w:rsid w:val="654047BB"/>
    <w:rsid w:val="655349AD"/>
    <w:rsid w:val="657F741A"/>
    <w:rsid w:val="65801312"/>
    <w:rsid w:val="65803F95"/>
    <w:rsid w:val="658E38D5"/>
    <w:rsid w:val="658F4464"/>
    <w:rsid w:val="659D6492"/>
    <w:rsid w:val="65AD796B"/>
    <w:rsid w:val="65AF24FC"/>
    <w:rsid w:val="65CD4095"/>
    <w:rsid w:val="65D5369F"/>
    <w:rsid w:val="65DC065C"/>
    <w:rsid w:val="65E34986"/>
    <w:rsid w:val="65F30EC6"/>
    <w:rsid w:val="65F406D1"/>
    <w:rsid w:val="65F83E6C"/>
    <w:rsid w:val="65FB66BE"/>
    <w:rsid w:val="66094074"/>
    <w:rsid w:val="661A6B25"/>
    <w:rsid w:val="661D0A78"/>
    <w:rsid w:val="661E78CD"/>
    <w:rsid w:val="662E0492"/>
    <w:rsid w:val="662F5ADF"/>
    <w:rsid w:val="663072C9"/>
    <w:rsid w:val="664062E2"/>
    <w:rsid w:val="66412DB0"/>
    <w:rsid w:val="66417840"/>
    <w:rsid w:val="6642036A"/>
    <w:rsid w:val="66440758"/>
    <w:rsid w:val="66620F9A"/>
    <w:rsid w:val="666E0AF5"/>
    <w:rsid w:val="667A7A2E"/>
    <w:rsid w:val="66815DA9"/>
    <w:rsid w:val="6682703B"/>
    <w:rsid w:val="66834E70"/>
    <w:rsid w:val="668823FB"/>
    <w:rsid w:val="668A14FF"/>
    <w:rsid w:val="668F600E"/>
    <w:rsid w:val="669638D8"/>
    <w:rsid w:val="669A48EB"/>
    <w:rsid w:val="669D0EEA"/>
    <w:rsid w:val="66AC2E3D"/>
    <w:rsid w:val="66B926A5"/>
    <w:rsid w:val="66B97195"/>
    <w:rsid w:val="66BF6EA0"/>
    <w:rsid w:val="66C07F3B"/>
    <w:rsid w:val="66C57534"/>
    <w:rsid w:val="66CA7430"/>
    <w:rsid w:val="66CE5B9B"/>
    <w:rsid w:val="66EC77B3"/>
    <w:rsid w:val="66F51E5B"/>
    <w:rsid w:val="67002A3B"/>
    <w:rsid w:val="67070DF1"/>
    <w:rsid w:val="67086130"/>
    <w:rsid w:val="67096097"/>
    <w:rsid w:val="670C1388"/>
    <w:rsid w:val="67126B3E"/>
    <w:rsid w:val="6716098C"/>
    <w:rsid w:val="67235172"/>
    <w:rsid w:val="672C74D4"/>
    <w:rsid w:val="673367B6"/>
    <w:rsid w:val="67341909"/>
    <w:rsid w:val="6737641A"/>
    <w:rsid w:val="673F2DF0"/>
    <w:rsid w:val="6740258E"/>
    <w:rsid w:val="67474120"/>
    <w:rsid w:val="67562007"/>
    <w:rsid w:val="67603C3D"/>
    <w:rsid w:val="676B6971"/>
    <w:rsid w:val="676C4A3A"/>
    <w:rsid w:val="67723B35"/>
    <w:rsid w:val="67880D0D"/>
    <w:rsid w:val="67882C6C"/>
    <w:rsid w:val="67890596"/>
    <w:rsid w:val="678F6763"/>
    <w:rsid w:val="679420BA"/>
    <w:rsid w:val="67A21D44"/>
    <w:rsid w:val="67AF19D0"/>
    <w:rsid w:val="67B47909"/>
    <w:rsid w:val="67BD0E91"/>
    <w:rsid w:val="67D5446A"/>
    <w:rsid w:val="67DE7D8F"/>
    <w:rsid w:val="67ED1B11"/>
    <w:rsid w:val="67F325A0"/>
    <w:rsid w:val="68033CB4"/>
    <w:rsid w:val="680A363F"/>
    <w:rsid w:val="68234AD2"/>
    <w:rsid w:val="684B1672"/>
    <w:rsid w:val="685C3F3D"/>
    <w:rsid w:val="68637551"/>
    <w:rsid w:val="686D5C6F"/>
    <w:rsid w:val="68715D1A"/>
    <w:rsid w:val="68716349"/>
    <w:rsid w:val="68882FF7"/>
    <w:rsid w:val="688A7410"/>
    <w:rsid w:val="68921A83"/>
    <w:rsid w:val="68996C9E"/>
    <w:rsid w:val="689A586F"/>
    <w:rsid w:val="68A36DE7"/>
    <w:rsid w:val="68B85F91"/>
    <w:rsid w:val="68BF212C"/>
    <w:rsid w:val="68BF3AF4"/>
    <w:rsid w:val="68C10F25"/>
    <w:rsid w:val="68C35945"/>
    <w:rsid w:val="68C62D5C"/>
    <w:rsid w:val="68CA7640"/>
    <w:rsid w:val="68CC1909"/>
    <w:rsid w:val="68D74157"/>
    <w:rsid w:val="68F47560"/>
    <w:rsid w:val="6900747E"/>
    <w:rsid w:val="690470DA"/>
    <w:rsid w:val="6905125B"/>
    <w:rsid w:val="69180E67"/>
    <w:rsid w:val="691D4262"/>
    <w:rsid w:val="69300849"/>
    <w:rsid w:val="6930769A"/>
    <w:rsid w:val="69433293"/>
    <w:rsid w:val="69436C1B"/>
    <w:rsid w:val="694E29D2"/>
    <w:rsid w:val="695C2E67"/>
    <w:rsid w:val="696B0EB6"/>
    <w:rsid w:val="696C64EA"/>
    <w:rsid w:val="696D11B4"/>
    <w:rsid w:val="69752891"/>
    <w:rsid w:val="69950BC7"/>
    <w:rsid w:val="69A17F79"/>
    <w:rsid w:val="69AB46E4"/>
    <w:rsid w:val="69AC0FFD"/>
    <w:rsid w:val="69B476BB"/>
    <w:rsid w:val="69B543C4"/>
    <w:rsid w:val="69C320B7"/>
    <w:rsid w:val="69C63486"/>
    <w:rsid w:val="69D05529"/>
    <w:rsid w:val="69D07AFC"/>
    <w:rsid w:val="69D803B7"/>
    <w:rsid w:val="69EC2493"/>
    <w:rsid w:val="69F31CC8"/>
    <w:rsid w:val="69FA636D"/>
    <w:rsid w:val="6A026496"/>
    <w:rsid w:val="6A036396"/>
    <w:rsid w:val="6A0903D6"/>
    <w:rsid w:val="6A3B7BF4"/>
    <w:rsid w:val="6A413C24"/>
    <w:rsid w:val="6A4960ED"/>
    <w:rsid w:val="6A4A7002"/>
    <w:rsid w:val="6A5B4C9F"/>
    <w:rsid w:val="6A6804D8"/>
    <w:rsid w:val="6A6849AD"/>
    <w:rsid w:val="6A74304D"/>
    <w:rsid w:val="6A763982"/>
    <w:rsid w:val="6A7D3ED9"/>
    <w:rsid w:val="6A82507A"/>
    <w:rsid w:val="6A9B313A"/>
    <w:rsid w:val="6AAA3597"/>
    <w:rsid w:val="6ABC71AD"/>
    <w:rsid w:val="6ABE65A9"/>
    <w:rsid w:val="6AC357A9"/>
    <w:rsid w:val="6AD06A4C"/>
    <w:rsid w:val="6AD27688"/>
    <w:rsid w:val="6AE86B45"/>
    <w:rsid w:val="6AED02AB"/>
    <w:rsid w:val="6B0C3A52"/>
    <w:rsid w:val="6B1A23D5"/>
    <w:rsid w:val="6B1B2E9F"/>
    <w:rsid w:val="6B213BD1"/>
    <w:rsid w:val="6B330041"/>
    <w:rsid w:val="6B383B2F"/>
    <w:rsid w:val="6B3847C0"/>
    <w:rsid w:val="6B4C1F84"/>
    <w:rsid w:val="6B504402"/>
    <w:rsid w:val="6B5676AB"/>
    <w:rsid w:val="6B584F4A"/>
    <w:rsid w:val="6B597651"/>
    <w:rsid w:val="6B765F3D"/>
    <w:rsid w:val="6B782AB1"/>
    <w:rsid w:val="6B8F7EC5"/>
    <w:rsid w:val="6B997ED2"/>
    <w:rsid w:val="6B9D4848"/>
    <w:rsid w:val="6BA019AC"/>
    <w:rsid w:val="6BAE2C22"/>
    <w:rsid w:val="6BAF1BFE"/>
    <w:rsid w:val="6BB14A32"/>
    <w:rsid w:val="6BBA7A08"/>
    <w:rsid w:val="6BBC7142"/>
    <w:rsid w:val="6BBD6947"/>
    <w:rsid w:val="6BCC1AEC"/>
    <w:rsid w:val="6BF923E3"/>
    <w:rsid w:val="6BFB6D25"/>
    <w:rsid w:val="6BFE00B9"/>
    <w:rsid w:val="6C003F9E"/>
    <w:rsid w:val="6C0112A9"/>
    <w:rsid w:val="6C0A02CC"/>
    <w:rsid w:val="6C0E30B3"/>
    <w:rsid w:val="6C0E799E"/>
    <w:rsid w:val="6C11464E"/>
    <w:rsid w:val="6C154E11"/>
    <w:rsid w:val="6C167556"/>
    <w:rsid w:val="6C183322"/>
    <w:rsid w:val="6C1E0951"/>
    <w:rsid w:val="6C373C11"/>
    <w:rsid w:val="6C3A4CC8"/>
    <w:rsid w:val="6C3C1A66"/>
    <w:rsid w:val="6C3F08F1"/>
    <w:rsid w:val="6C6127FA"/>
    <w:rsid w:val="6C655162"/>
    <w:rsid w:val="6C666A61"/>
    <w:rsid w:val="6C722798"/>
    <w:rsid w:val="6C7277B1"/>
    <w:rsid w:val="6C736602"/>
    <w:rsid w:val="6C772EA4"/>
    <w:rsid w:val="6C775671"/>
    <w:rsid w:val="6C7934BD"/>
    <w:rsid w:val="6C7A13BE"/>
    <w:rsid w:val="6C7E4FCD"/>
    <w:rsid w:val="6C821A06"/>
    <w:rsid w:val="6C845CA6"/>
    <w:rsid w:val="6C88687A"/>
    <w:rsid w:val="6C9327C4"/>
    <w:rsid w:val="6C977A6A"/>
    <w:rsid w:val="6C9E61C5"/>
    <w:rsid w:val="6CAA5C57"/>
    <w:rsid w:val="6CAD0DDA"/>
    <w:rsid w:val="6CB77B8E"/>
    <w:rsid w:val="6CBE6AF7"/>
    <w:rsid w:val="6CC130DA"/>
    <w:rsid w:val="6CDA5BDB"/>
    <w:rsid w:val="6CF736CA"/>
    <w:rsid w:val="6D027BE4"/>
    <w:rsid w:val="6D076018"/>
    <w:rsid w:val="6D136580"/>
    <w:rsid w:val="6D1E6CB5"/>
    <w:rsid w:val="6D2D29AD"/>
    <w:rsid w:val="6D3450DB"/>
    <w:rsid w:val="6D346F75"/>
    <w:rsid w:val="6D351FB7"/>
    <w:rsid w:val="6D3B32FE"/>
    <w:rsid w:val="6D434B50"/>
    <w:rsid w:val="6D467BC5"/>
    <w:rsid w:val="6D472A80"/>
    <w:rsid w:val="6D4A2C62"/>
    <w:rsid w:val="6D53540F"/>
    <w:rsid w:val="6D5B6D5F"/>
    <w:rsid w:val="6D621CE7"/>
    <w:rsid w:val="6D65638A"/>
    <w:rsid w:val="6D656C82"/>
    <w:rsid w:val="6D723521"/>
    <w:rsid w:val="6D88591B"/>
    <w:rsid w:val="6D8B0EB6"/>
    <w:rsid w:val="6D8D508D"/>
    <w:rsid w:val="6D8F2A05"/>
    <w:rsid w:val="6DA031F1"/>
    <w:rsid w:val="6DA203ED"/>
    <w:rsid w:val="6DAC0CFD"/>
    <w:rsid w:val="6DB05DA9"/>
    <w:rsid w:val="6DB40526"/>
    <w:rsid w:val="6DB902CF"/>
    <w:rsid w:val="6DBA51D0"/>
    <w:rsid w:val="6DBB69DC"/>
    <w:rsid w:val="6DCE6700"/>
    <w:rsid w:val="6DD01DD9"/>
    <w:rsid w:val="6DD2381C"/>
    <w:rsid w:val="6DD96349"/>
    <w:rsid w:val="6DDE6F4D"/>
    <w:rsid w:val="6DE14453"/>
    <w:rsid w:val="6DEF222B"/>
    <w:rsid w:val="6DF3366F"/>
    <w:rsid w:val="6DFD489E"/>
    <w:rsid w:val="6E0360F1"/>
    <w:rsid w:val="6E074340"/>
    <w:rsid w:val="6E0E03E7"/>
    <w:rsid w:val="6E1E27B7"/>
    <w:rsid w:val="6E202AF9"/>
    <w:rsid w:val="6E325D82"/>
    <w:rsid w:val="6E364960"/>
    <w:rsid w:val="6E3977ED"/>
    <w:rsid w:val="6E3C42C6"/>
    <w:rsid w:val="6E410591"/>
    <w:rsid w:val="6E45217D"/>
    <w:rsid w:val="6E466AC8"/>
    <w:rsid w:val="6E4965FC"/>
    <w:rsid w:val="6E510FCB"/>
    <w:rsid w:val="6E567D7D"/>
    <w:rsid w:val="6E596897"/>
    <w:rsid w:val="6E6276DC"/>
    <w:rsid w:val="6E633BF6"/>
    <w:rsid w:val="6E714AF4"/>
    <w:rsid w:val="6E752B44"/>
    <w:rsid w:val="6E773612"/>
    <w:rsid w:val="6E8A7880"/>
    <w:rsid w:val="6E8C51E1"/>
    <w:rsid w:val="6E8E2A0A"/>
    <w:rsid w:val="6E9D487B"/>
    <w:rsid w:val="6EA25D30"/>
    <w:rsid w:val="6EA366A4"/>
    <w:rsid w:val="6EA43493"/>
    <w:rsid w:val="6EA801A1"/>
    <w:rsid w:val="6EBC2BDD"/>
    <w:rsid w:val="6EC10F90"/>
    <w:rsid w:val="6EC30308"/>
    <w:rsid w:val="6ED52A44"/>
    <w:rsid w:val="6ED95036"/>
    <w:rsid w:val="6ED95CB5"/>
    <w:rsid w:val="6EDE56BB"/>
    <w:rsid w:val="6EE965F1"/>
    <w:rsid w:val="6EFB3634"/>
    <w:rsid w:val="6F086849"/>
    <w:rsid w:val="6F0A44BC"/>
    <w:rsid w:val="6F0F5532"/>
    <w:rsid w:val="6F105327"/>
    <w:rsid w:val="6F131548"/>
    <w:rsid w:val="6F14284D"/>
    <w:rsid w:val="6F1A77D0"/>
    <w:rsid w:val="6F1B6955"/>
    <w:rsid w:val="6F277C65"/>
    <w:rsid w:val="6F294F12"/>
    <w:rsid w:val="6F331250"/>
    <w:rsid w:val="6F333DC4"/>
    <w:rsid w:val="6F3E6ACA"/>
    <w:rsid w:val="6F50140D"/>
    <w:rsid w:val="6F6011C4"/>
    <w:rsid w:val="6F633AE6"/>
    <w:rsid w:val="6F655ACF"/>
    <w:rsid w:val="6F7240F1"/>
    <w:rsid w:val="6F793DF0"/>
    <w:rsid w:val="6F7C3792"/>
    <w:rsid w:val="6F8159B3"/>
    <w:rsid w:val="6F8843F5"/>
    <w:rsid w:val="6F8D2B85"/>
    <w:rsid w:val="6F8E5BAB"/>
    <w:rsid w:val="6FA52852"/>
    <w:rsid w:val="6FD022ED"/>
    <w:rsid w:val="6FD64C81"/>
    <w:rsid w:val="6FDD5B41"/>
    <w:rsid w:val="6FF7272B"/>
    <w:rsid w:val="6FFE0943"/>
    <w:rsid w:val="6FFE198F"/>
    <w:rsid w:val="70064EEA"/>
    <w:rsid w:val="702E0ED8"/>
    <w:rsid w:val="702E2F9A"/>
    <w:rsid w:val="7035512B"/>
    <w:rsid w:val="703B1B13"/>
    <w:rsid w:val="70541F6D"/>
    <w:rsid w:val="705553D8"/>
    <w:rsid w:val="706D7021"/>
    <w:rsid w:val="707000F5"/>
    <w:rsid w:val="707C1D99"/>
    <w:rsid w:val="709031E1"/>
    <w:rsid w:val="709A5EFB"/>
    <w:rsid w:val="70A13C63"/>
    <w:rsid w:val="70A6726B"/>
    <w:rsid w:val="70AC6963"/>
    <w:rsid w:val="70AD6352"/>
    <w:rsid w:val="70B804C4"/>
    <w:rsid w:val="70CE35B8"/>
    <w:rsid w:val="70CE5C4A"/>
    <w:rsid w:val="70DF3556"/>
    <w:rsid w:val="70E17FEE"/>
    <w:rsid w:val="70F47114"/>
    <w:rsid w:val="70FE3605"/>
    <w:rsid w:val="70FF4EED"/>
    <w:rsid w:val="71102B21"/>
    <w:rsid w:val="711A6130"/>
    <w:rsid w:val="711E4D26"/>
    <w:rsid w:val="712200C2"/>
    <w:rsid w:val="71250CD7"/>
    <w:rsid w:val="7132375A"/>
    <w:rsid w:val="71427904"/>
    <w:rsid w:val="71465C1D"/>
    <w:rsid w:val="714D1718"/>
    <w:rsid w:val="714D2233"/>
    <w:rsid w:val="714F1633"/>
    <w:rsid w:val="71557E27"/>
    <w:rsid w:val="7167651A"/>
    <w:rsid w:val="7187510C"/>
    <w:rsid w:val="71875F5B"/>
    <w:rsid w:val="718F7F84"/>
    <w:rsid w:val="719577D0"/>
    <w:rsid w:val="71A05376"/>
    <w:rsid w:val="71A45365"/>
    <w:rsid w:val="71A57905"/>
    <w:rsid w:val="71AA493D"/>
    <w:rsid w:val="71B47ED3"/>
    <w:rsid w:val="71B9439D"/>
    <w:rsid w:val="71BF0445"/>
    <w:rsid w:val="71C8360B"/>
    <w:rsid w:val="71D8165E"/>
    <w:rsid w:val="71DE7583"/>
    <w:rsid w:val="71ED26D4"/>
    <w:rsid w:val="71F413EE"/>
    <w:rsid w:val="72062BA0"/>
    <w:rsid w:val="720C0884"/>
    <w:rsid w:val="720F7431"/>
    <w:rsid w:val="721D10B2"/>
    <w:rsid w:val="721E0247"/>
    <w:rsid w:val="72241ACE"/>
    <w:rsid w:val="722A5DBF"/>
    <w:rsid w:val="7232276A"/>
    <w:rsid w:val="7236794D"/>
    <w:rsid w:val="724448AF"/>
    <w:rsid w:val="72461DCF"/>
    <w:rsid w:val="724B5893"/>
    <w:rsid w:val="724B7B78"/>
    <w:rsid w:val="724D0169"/>
    <w:rsid w:val="724E63C6"/>
    <w:rsid w:val="7255445D"/>
    <w:rsid w:val="725F35EB"/>
    <w:rsid w:val="7260290E"/>
    <w:rsid w:val="72652DAF"/>
    <w:rsid w:val="7269796A"/>
    <w:rsid w:val="72872549"/>
    <w:rsid w:val="72885781"/>
    <w:rsid w:val="72904459"/>
    <w:rsid w:val="72951C3F"/>
    <w:rsid w:val="7298183A"/>
    <w:rsid w:val="729C0CC8"/>
    <w:rsid w:val="72B07F76"/>
    <w:rsid w:val="72BB6548"/>
    <w:rsid w:val="72BC568D"/>
    <w:rsid w:val="72C07A50"/>
    <w:rsid w:val="72D27C6E"/>
    <w:rsid w:val="72D51F74"/>
    <w:rsid w:val="72D8304D"/>
    <w:rsid w:val="72DE49E6"/>
    <w:rsid w:val="72DF1083"/>
    <w:rsid w:val="72E05D86"/>
    <w:rsid w:val="72E21B0E"/>
    <w:rsid w:val="72E41463"/>
    <w:rsid w:val="72EE7839"/>
    <w:rsid w:val="72F0396F"/>
    <w:rsid w:val="72F90EAF"/>
    <w:rsid w:val="72FE27E7"/>
    <w:rsid w:val="730226D2"/>
    <w:rsid w:val="731018E7"/>
    <w:rsid w:val="7312785A"/>
    <w:rsid w:val="731754D7"/>
    <w:rsid w:val="731F59CF"/>
    <w:rsid w:val="73251F3E"/>
    <w:rsid w:val="733322C2"/>
    <w:rsid w:val="73365A23"/>
    <w:rsid w:val="73367E1A"/>
    <w:rsid w:val="733C4CFE"/>
    <w:rsid w:val="73461441"/>
    <w:rsid w:val="734F5EBF"/>
    <w:rsid w:val="735019EA"/>
    <w:rsid w:val="73503257"/>
    <w:rsid w:val="73877677"/>
    <w:rsid w:val="73904859"/>
    <w:rsid w:val="739602D3"/>
    <w:rsid w:val="73AB5788"/>
    <w:rsid w:val="73AD3B20"/>
    <w:rsid w:val="73B17DD2"/>
    <w:rsid w:val="73C1783A"/>
    <w:rsid w:val="73C2272E"/>
    <w:rsid w:val="73E02686"/>
    <w:rsid w:val="73EE2380"/>
    <w:rsid w:val="740A0CEC"/>
    <w:rsid w:val="740D5299"/>
    <w:rsid w:val="742051FE"/>
    <w:rsid w:val="74261F12"/>
    <w:rsid w:val="742B4321"/>
    <w:rsid w:val="742E12AB"/>
    <w:rsid w:val="743510E2"/>
    <w:rsid w:val="743C3163"/>
    <w:rsid w:val="743C6285"/>
    <w:rsid w:val="744A1382"/>
    <w:rsid w:val="74547E66"/>
    <w:rsid w:val="74584EF2"/>
    <w:rsid w:val="7489149D"/>
    <w:rsid w:val="74902E09"/>
    <w:rsid w:val="74937C70"/>
    <w:rsid w:val="749F35E7"/>
    <w:rsid w:val="74BD436D"/>
    <w:rsid w:val="74C3130D"/>
    <w:rsid w:val="74C44D57"/>
    <w:rsid w:val="74C958A7"/>
    <w:rsid w:val="74CA3328"/>
    <w:rsid w:val="74D469E3"/>
    <w:rsid w:val="74D75751"/>
    <w:rsid w:val="74D9346B"/>
    <w:rsid w:val="74DD53DC"/>
    <w:rsid w:val="74EA0C85"/>
    <w:rsid w:val="74EC5280"/>
    <w:rsid w:val="74EF609E"/>
    <w:rsid w:val="74F17572"/>
    <w:rsid w:val="74F66E1A"/>
    <w:rsid w:val="74FF5486"/>
    <w:rsid w:val="74FF6321"/>
    <w:rsid w:val="750502A2"/>
    <w:rsid w:val="75084B87"/>
    <w:rsid w:val="75103B16"/>
    <w:rsid w:val="751C69D3"/>
    <w:rsid w:val="75307C1B"/>
    <w:rsid w:val="75627DC9"/>
    <w:rsid w:val="756B3555"/>
    <w:rsid w:val="75700CF0"/>
    <w:rsid w:val="75795D49"/>
    <w:rsid w:val="758C7D84"/>
    <w:rsid w:val="759003EF"/>
    <w:rsid w:val="75A44310"/>
    <w:rsid w:val="75A570B0"/>
    <w:rsid w:val="75AB069F"/>
    <w:rsid w:val="75B06841"/>
    <w:rsid w:val="75B324C6"/>
    <w:rsid w:val="75CB24FE"/>
    <w:rsid w:val="75CB38DE"/>
    <w:rsid w:val="75D94650"/>
    <w:rsid w:val="75F55FEC"/>
    <w:rsid w:val="75FA3B08"/>
    <w:rsid w:val="76127F5B"/>
    <w:rsid w:val="76156ECF"/>
    <w:rsid w:val="761942CF"/>
    <w:rsid w:val="761F7CAF"/>
    <w:rsid w:val="763665AB"/>
    <w:rsid w:val="76402983"/>
    <w:rsid w:val="76430A5D"/>
    <w:rsid w:val="76466098"/>
    <w:rsid w:val="764F6631"/>
    <w:rsid w:val="766157DD"/>
    <w:rsid w:val="76620C6B"/>
    <w:rsid w:val="766213A6"/>
    <w:rsid w:val="76651B30"/>
    <w:rsid w:val="766E17DB"/>
    <w:rsid w:val="768243C8"/>
    <w:rsid w:val="768D2667"/>
    <w:rsid w:val="768D3BBF"/>
    <w:rsid w:val="768E2EA6"/>
    <w:rsid w:val="76A867B0"/>
    <w:rsid w:val="76AD51F7"/>
    <w:rsid w:val="76BD7F3C"/>
    <w:rsid w:val="76C2081A"/>
    <w:rsid w:val="76C23C1B"/>
    <w:rsid w:val="76CB589C"/>
    <w:rsid w:val="76CB7601"/>
    <w:rsid w:val="76DC3FE7"/>
    <w:rsid w:val="76EC2D35"/>
    <w:rsid w:val="76F00385"/>
    <w:rsid w:val="76F11150"/>
    <w:rsid w:val="76FC546F"/>
    <w:rsid w:val="77032B9C"/>
    <w:rsid w:val="77046B91"/>
    <w:rsid w:val="77086732"/>
    <w:rsid w:val="7713231C"/>
    <w:rsid w:val="77165AA4"/>
    <w:rsid w:val="77261C78"/>
    <w:rsid w:val="77284D65"/>
    <w:rsid w:val="773418C1"/>
    <w:rsid w:val="77350175"/>
    <w:rsid w:val="773B56AB"/>
    <w:rsid w:val="77427E3F"/>
    <w:rsid w:val="775407D3"/>
    <w:rsid w:val="775C335A"/>
    <w:rsid w:val="77630CBB"/>
    <w:rsid w:val="776C0B2A"/>
    <w:rsid w:val="77710730"/>
    <w:rsid w:val="777356A4"/>
    <w:rsid w:val="77854826"/>
    <w:rsid w:val="778F21FE"/>
    <w:rsid w:val="7796012F"/>
    <w:rsid w:val="77AA44C3"/>
    <w:rsid w:val="77AB6FFC"/>
    <w:rsid w:val="77BA0262"/>
    <w:rsid w:val="77BF7E83"/>
    <w:rsid w:val="77C31828"/>
    <w:rsid w:val="77D7005B"/>
    <w:rsid w:val="77DB72D8"/>
    <w:rsid w:val="77E574F4"/>
    <w:rsid w:val="77F160D3"/>
    <w:rsid w:val="77F6406C"/>
    <w:rsid w:val="77F96E25"/>
    <w:rsid w:val="78093D97"/>
    <w:rsid w:val="780A1C86"/>
    <w:rsid w:val="78100CF7"/>
    <w:rsid w:val="78121E8B"/>
    <w:rsid w:val="781F0AAF"/>
    <w:rsid w:val="78237284"/>
    <w:rsid w:val="78336344"/>
    <w:rsid w:val="78356C1E"/>
    <w:rsid w:val="78431691"/>
    <w:rsid w:val="786D52F3"/>
    <w:rsid w:val="7875612B"/>
    <w:rsid w:val="7877640F"/>
    <w:rsid w:val="787A49EE"/>
    <w:rsid w:val="78804BB1"/>
    <w:rsid w:val="78821AB0"/>
    <w:rsid w:val="78843BAD"/>
    <w:rsid w:val="788A74D2"/>
    <w:rsid w:val="788B268C"/>
    <w:rsid w:val="78953202"/>
    <w:rsid w:val="78970D60"/>
    <w:rsid w:val="78A00ED5"/>
    <w:rsid w:val="78AC6806"/>
    <w:rsid w:val="78B143C8"/>
    <w:rsid w:val="78B9560F"/>
    <w:rsid w:val="78CD2967"/>
    <w:rsid w:val="78D37758"/>
    <w:rsid w:val="78EA28DB"/>
    <w:rsid w:val="78F01D9F"/>
    <w:rsid w:val="78F072D1"/>
    <w:rsid w:val="78F54B25"/>
    <w:rsid w:val="78F77D47"/>
    <w:rsid w:val="79026C14"/>
    <w:rsid w:val="790359EE"/>
    <w:rsid w:val="790B6FBA"/>
    <w:rsid w:val="79171577"/>
    <w:rsid w:val="79272385"/>
    <w:rsid w:val="794146B4"/>
    <w:rsid w:val="79417FAC"/>
    <w:rsid w:val="79490A2D"/>
    <w:rsid w:val="79591775"/>
    <w:rsid w:val="79637D0A"/>
    <w:rsid w:val="796550E9"/>
    <w:rsid w:val="79692EBA"/>
    <w:rsid w:val="79716533"/>
    <w:rsid w:val="797E730F"/>
    <w:rsid w:val="797F6E89"/>
    <w:rsid w:val="79867B4E"/>
    <w:rsid w:val="79873CEE"/>
    <w:rsid w:val="798E1D1D"/>
    <w:rsid w:val="79917DAF"/>
    <w:rsid w:val="799D174A"/>
    <w:rsid w:val="799E55AC"/>
    <w:rsid w:val="799E7629"/>
    <w:rsid w:val="79BA3B7D"/>
    <w:rsid w:val="79C11BD2"/>
    <w:rsid w:val="79CF3951"/>
    <w:rsid w:val="79E85CDC"/>
    <w:rsid w:val="79EF28EE"/>
    <w:rsid w:val="79F51E5A"/>
    <w:rsid w:val="79FD09BD"/>
    <w:rsid w:val="7A06156F"/>
    <w:rsid w:val="7A1A67EB"/>
    <w:rsid w:val="7A277290"/>
    <w:rsid w:val="7A293459"/>
    <w:rsid w:val="7A3A4D14"/>
    <w:rsid w:val="7A3B7E75"/>
    <w:rsid w:val="7A402164"/>
    <w:rsid w:val="7A412004"/>
    <w:rsid w:val="7A4D63EC"/>
    <w:rsid w:val="7A56138D"/>
    <w:rsid w:val="7A622554"/>
    <w:rsid w:val="7A6A283A"/>
    <w:rsid w:val="7A703F49"/>
    <w:rsid w:val="7A7311B9"/>
    <w:rsid w:val="7A7C46C4"/>
    <w:rsid w:val="7A8B43AF"/>
    <w:rsid w:val="7A8D72D3"/>
    <w:rsid w:val="7A973BC8"/>
    <w:rsid w:val="7AB23258"/>
    <w:rsid w:val="7AB443CC"/>
    <w:rsid w:val="7AB66A4A"/>
    <w:rsid w:val="7ABD4FF6"/>
    <w:rsid w:val="7AD04258"/>
    <w:rsid w:val="7AD44F12"/>
    <w:rsid w:val="7AD62E96"/>
    <w:rsid w:val="7AEC0037"/>
    <w:rsid w:val="7AF44226"/>
    <w:rsid w:val="7AF60798"/>
    <w:rsid w:val="7AF96BCF"/>
    <w:rsid w:val="7B0336E5"/>
    <w:rsid w:val="7B0616A5"/>
    <w:rsid w:val="7B0D16A5"/>
    <w:rsid w:val="7B1139FE"/>
    <w:rsid w:val="7B1B1616"/>
    <w:rsid w:val="7B1E372D"/>
    <w:rsid w:val="7B2169CB"/>
    <w:rsid w:val="7B264361"/>
    <w:rsid w:val="7B2E5211"/>
    <w:rsid w:val="7B32234A"/>
    <w:rsid w:val="7B51466E"/>
    <w:rsid w:val="7B556765"/>
    <w:rsid w:val="7B5D139F"/>
    <w:rsid w:val="7B692754"/>
    <w:rsid w:val="7B6B65D1"/>
    <w:rsid w:val="7B802805"/>
    <w:rsid w:val="7B855D87"/>
    <w:rsid w:val="7B860E12"/>
    <w:rsid w:val="7B885499"/>
    <w:rsid w:val="7B902FDC"/>
    <w:rsid w:val="7B93395A"/>
    <w:rsid w:val="7B95672D"/>
    <w:rsid w:val="7BB317A2"/>
    <w:rsid w:val="7BC94525"/>
    <w:rsid w:val="7BCD7E24"/>
    <w:rsid w:val="7BE15810"/>
    <w:rsid w:val="7BE2184C"/>
    <w:rsid w:val="7BE245D4"/>
    <w:rsid w:val="7BE47CC0"/>
    <w:rsid w:val="7BF95585"/>
    <w:rsid w:val="7BF9606F"/>
    <w:rsid w:val="7BFD269A"/>
    <w:rsid w:val="7C0B0063"/>
    <w:rsid w:val="7C1D7AFA"/>
    <w:rsid w:val="7C2434C5"/>
    <w:rsid w:val="7C291FC0"/>
    <w:rsid w:val="7C4F78BA"/>
    <w:rsid w:val="7C506205"/>
    <w:rsid w:val="7C564EBF"/>
    <w:rsid w:val="7C6A30A7"/>
    <w:rsid w:val="7C6A41A4"/>
    <w:rsid w:val="7C6A7EA3"/>
    <w:rsid w:val="7C730524"/>
    <w:rsid w:val="7C817D22"/>
    <w:rsid w:val="7C913162"/>
    <w:rsid w:val="7CA87B85"/>
    <w:rsid w:val="7CB7578A"/>
    <w:rsid w:val="7CC318DD"/>
    <w:rsid w:val="7CCB56BB"/>
    <w:rsid w:val="7CD1479C"/>
    <w:rsid w:val="7CD34B71"/>
    <w:rsid w:val="7CD77C18"/>
    <w:rsid w:val="7CE07371"/>
    <w:rsid w:val="7CE118C8"/>
    <w:rsid w:val="7CF11169"/>
    <w:rsid w:val="7D017466"/>
    <w:rsid w:val="7D1915B7"/>
    <w:rsid w:val="7D1D5A8F"/>
    <w:rsid w:val="7D1F2922"/>
    <w:rsid w:val="7D347774"/>
    <w:rsid w:val="7D3732E6"/>
    <w:rsid w:val="7D3E3D70"/>
    <w:rsid w:val="7D433C77"/>
    <w:rsid w:val="7D4642CC"/>
    <w:rsid w:val="7D470567"/>
    <w:rsid w:val="7D6260D6"/>
    <w:rsid w:val="7D69294D"/>
    <w:rsid w:val="7D69320E"/>
    <w:rsid w:val="7D6A37E3"/>
    <w:rsid w:val="7D730CDE"/>
    <w:rsid w:val="7D743355"/>
    <w:rsid w:val="7D9466FC"/>
    <w:rsid w:val="7D961713"/>
    <w:rsid w:val="7D9D3FCF"/>
    <w:rsid w:val="7DA6332E"/>
    <w:rsid w:val="7DB174FE"/>
    <w:rsid w:val="7DB528EE"/>
    <w:rsid w:val="7DBF192B"/>
    <w:rsid w:val="7DC370F5"/>
    <w:rsid w:val="7DCE0930"/>
    <w:rsid w:val="7DDD7994"/>
    <w:rsid w:val="7DDF11A4"/>
    <w:rsid w:val="7DE06813"/>
    <w:rsid w:val="7DF34D68"/>
    <w:rsid w:val="7E02320C"/>
    <w:rsid w:val="7E050D89"/>
    <w:rsid w:val="7E0C1A4B"/>
    <w:rsid w:val="7E163900"/>
    <w:rsid w:val="7E1F4073"/>
    <w:rsid w:val="7E2950DC"/>
    <w:rsid w:val="7E315904"/>
    <w:rsid w:val="7E325D50"/>
    <w:rsid w:val="7E4313B6"/>
    <w:rsid w:val="7E4A5D69"/>
    <w:rsid w:val="7E5C0C5B"/>
    <w:rsid w:val="7E61564D"/>
    <w:rsid w:val="7E653F77"/>
    <w:rsid w:val="7E6D0C76"/>
    <w:rsid w:val="7E874D5B"/>
    <w:rsid w:val="7E875C94"/>
    <w:rsid w:val="7E9006F1"/>
    <w:rsid w:val="7E9E0506"/>
    <w:rsid w:val="7EA11B8F"/>
    <w:rsid w:val="7EA50260"/>
    <w:rsid w:val="7EA6028A"/>
    <w:rsid w:val="7EB16167"/>
    <w:rsid w:val="7EB63980"/>
    <w:rsid w:val="7EB648BD"/>
    <w:rsid w:val="7EBB27E9"/>
    <w:rsid w:val="7EC0795C"/>
    <w:rsid w:val="7EC226B5"/>
    <w:rsid w:val="7ECC741D"/>
    <w:rsid w:val="7EE62EBE"/>
    <w:rsid w:val="7EEF6163"/>
    <w:rsid w:val="7EF7463E"/>
    <w:rsid w:val="7F005C45"/>
    <w:rsid w:val="7F0A749D"/>
    <w:rsid w:val="7F256126"/>
    <w:rsid w:val="7F3351B8"/>
    <w:rsid w:val="7F341F7C"/>
    <w:rsid w:val="7F44440A"/>
    <w:rsid w:val="7F4773F4"/>
    <w:rsid w:val="7F54226B"/>
    <w:rsid w:val="7F575FFA"/>
    <w:rsid w:val="7F5F56BB"/>
    <w:rsid w:val="7F64728F"/>
    <w:rsid w:val="7F6D7934"/>
    <w:rsid w:val="7F762A2D"/>
    <w:rsid w:val="7F7B28A0"/>
    <w:rsid w:val="7F7E2038"/>
    <w:rsid w:val="7F857D70"/>
    <w:rsid w:val="7F931C18"/>
    <w:rsid w:val="7F967B27"/>
    <w:rsid w:val="7FA2692E"/>
    <w:rsid w:val="7FB303B8"/>
    <w:rsid w:val="7FB81CB0"/>
    <w:rsid w:val="7FBBE1EE"/>
    <w:rsid w:val="7FC21827"/>
    <w:rsid w:val="7FC76FE0"/>
    <w:rsid w:val="7FCD39E9"/>
    <w:rsid w:val="7FD91C8F"/>
    <w:rsid w:val="7FE305B8"/>
    <w:rsid w:val="7FE816E0"/>
    <w:rsid w:val="7FEA080D"/>
    <w:rsid w:val="7FEF3663"/>
    <w:rsid w:val="7FF776CB"/>
    <w:rsid w:val="7FFB7DFE"/>
    <w:rsid w:val="7FFD1BE6"/>
    <w:rsid w:val="B2B7AB7C"/>
    <w:rsid w:val="D87F162E"/>
    <w:rsid w:val="D997B79C"/>
    <w:rsid w:val="DFFFCEBF"/>
    <w:rsid w:val="F9D760AC"/>
    <w:rsid w:val="FBDB82FF"/>
    <w:rsid w:val="FBDE328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9" w:semiHidden="0" w:name="heading 2"/>
    <w:lsdException w:qFormat="1" w:unhideWhenUsed="0" w:uiPriority="0" w:semiHidden="0" w:name="heading 3"/>
    <w:lsdException w:qFormat="1" w:uiPriority="0" w:semiHidden="0" w:name="heading 4"/>
    <w:lsdException w:qFormat="1" w:uiPriority="0" w:name="heading 5"/>
    <w:lsdException w:qFormat="1" w:uiPriority="0" w:semiHidden="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qFormat="1" w:uiPriority="99" w:semiHidden="0" w:name="footnote text"/>
    <w:lsdException w:qFormat="1"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iPriority="99" w:name="footnote reference"/>
    <w:lsdException w:qFormat="1"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0" w:name="HTML Preformatted"/>
    <w:lsdException w:uiPriority="0" w:name="HTML Sample"/>
    <w:lsdException w:uiPriority="0" w:name="HTML Typewriter"/>
    <w:lsdException w:uiPriority="0" w:name="HTML Variable"/>
    <w:lsdException w:qFormat="1" w:uiPriority="99" w:name="Normal Table"/>
    <w:lsdException w:qFormat="1"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qFormat="1" w:unhideWhenUsed="0" w:uiPriority="0" w:semiHidden="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ind w:firstLine="200" w:firstLineChars="20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numPr>
        <w:ilvl w:val="0"/>
        <w:numId w:val="1"/>
      </w:numPr>
      <w:spacing w:before="300" w:after="330" w:line="578" w:lineRule="auto"/>
      <w:ind w:firstLine="0" w:firstLineChars="0"/>
      <w:outlineLvl w:val="0"/>
    </w:pPr>
    <w:rPr>
      <w:b/>
      <w:bCs/>
      <w:kern w:val="44"/>
      <w:sz w:val="30"/>
      <w:szCs w:val="44"/>
    </w:rPr>
  </w:style>
  <w:style w:type="paragraph" w:styleId="2">
    <w:name w:val="heading 2"/>
    <w:basedOn w:val="1"/>
    <w:next w:val="1"/>
    <w:link w:val="45"/>
    <w:qFormat/>
    <w:uiPriority w:val="99"/>
    <w:pPr>
      <w:keepNext/>
      <w:keepLines/>
      <w:numPr>
        <w:ilvl w:val="1"/>
        <w:numId w:val="1"/>
      </w:numPr>
      <w:spacing w:before="260" w:after="260" w:line="415" w:lineRule="auto"/>
      <w:ind w:firstLine="0" w:firstLineChars="0"/>
      <w:outlineLvl w:val="1"/>
    </w:pPr>
    <w:rPr>
      <w:rFonts w:ascii="Arial" w:hAnsi="Arial"/>
      <w:b/>
      <w:bCs/>
      <w:sz w:val="28"/>
      <w:szCs w:val="32"/>
    </w:rPr>
  </w:style>
  <w:style w:type="paragraph" w:styleId="4">
    <w:name w:val="heading 3"/>
    <w:basedOn w:val="1"/>
    <w:next w:val="1"/>
    <w:qFormat/>
    <w:uiPriority w:val="0"/>
    <w:pPr>
      <w:keepNext/>
      <w:keepLines/>
      <w:numPr>
        <w:ilvl w:val="2"/>
        <w:numId w:val="1"/>
      </w:numPr>
      <w:spacing w:before="260" w:after="260" w:line="415" w:lineRule="auto"/>
      <w:ind w:firstLine="0" w:firstLineChars="0"/>
      <w:outlineLvl w:val="2"/>
    </w:pPr>
    <w:rPr>
      <w:b/>
      <w:bCs/>
      <w:sz w:val="28"/>
      <w:szCs w:val="32"/>
    </w:rPr>
  </w:style>
  <w:style w:type="paragraph" w:styleId="5">
    <w:name w:val="heading 4"/>
    <w:basedOn w:val="1"/>
    <w:next w:val="1"/>
    <w:link w:val="57"/>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58"/>
    <w:semiHidden/>
    <w:unhideWhenUsed/>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55"/>
    <w:unhideWhenUsed/>
    <w:qFormat/>
    <w:uiPriority w:val="0"/>
    <w:pPr>
      <w:keepNext/>
      <w:keepLines/>
      <w:numPr>
        <w:ilvl w:val="5"/>
        <w:numId w:val="1"/>
      </w:numPr>
      <w:spacing w:before="240" w:after="100" w:line="360" w:lineRule="auto"/>
      <w:ind w:left="0" w:firstLine="0" w:firstLineChars="0"/>
      <w:outlineLvl w:val="5"/>
    </w:pPr>
    <w:rPr>
      <w:rFonts w:asciiTheme="majorHAnsi" w:hAnsiTheme="majorHAnsi" w:eastAsiaTheme="majorEastAsia" w:cstheme="majorBidi"/>
      <w:b/>
      <w:bCs/>
    </w:rPr>
  </w:style>
  <w:style w:type="paragraph" w:styleId="8">
    <w:name w:val="heading 7"/>
    <w:basedOn w:val="1"/>
    <w:next w:val="1"/>
    <w:link w:val="59"/>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60"/>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61"/>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30">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11">
    <w:name w:val="Normal Indent"/>
    <w:basedOn w:val="1"/>
    <w:link w:val="46"/>
    <w:qFormat/>
    <w:uiPriority w:val="0"/>
    <w:pPr>
      <w:ind w:firstLine="420"/>
    </w:pPr>
  </w:style>
  <w:style w:type="paragraph" w:styleId="12">
    <w:name w:val="caption"/>
    <w:basedOn w:val="1"/>
    <w:next w:val="1"/>
    <w:link w:val="53"/>
    <w:qFormat/>
    <w:uiPriority w:val="0"/>
    <w:pPr>
      <w:spacing w:beforeLines="20" w:afterLines="20"/>
      <w:ind w:firstLine="0" w:firstLineChars="0"/>
      <w:jc w:val="center"/>
    </w:pPr>
    <w:rPr>
      <w:rFonts w:ascii="Arial" w:hAnsi="Arial" w:eastAsia="黑体" w:cs="Arial"/>
      <w:szCs w:val="20"/>
    </w:rPr>
  </w:style>
  <w:style w:type="paragraph" w:styleId="13">
    <w:name w:val="Document Map"/>
    <w:basedOn w:val="1"/>
    <w:semiHidden/>
    <w:qFormat/>
    <w:uiPriority w:val="0"/>
    <w:pPr>
      <w:shd w:val="clear" w:color="auto" w:fill="000080"/>
    </w:pPr>
  </w:style>
  <w:style w:type="paragraph" w:styleId="14">
    <w:name w:val="annotation text"/>
    <w:basedOn w:val="1"/>
    <w:link w:val="80"/>
    <w:unhideWhenUsed/>
    <w:qFormat/>
    <w:uiPriority w:val="0"/>
    <w:pPr>
      <w:jc w:val="left"/>
    </w:pPr>
  </w:style>
  <w:style w:type="paragraph" w:styleId="15">
    <w:name w:val="Body Text"/>
    <w:basedOn w:val="1"/>
    <w:qFormat/>
    <w:uiPriority w:val="0"/>
    <w:rPr>
      <w:spacing w:val="-5"/>
      <w:kern w:val="0"/>
      <w:sz w:val="18"/>
      <w:szCs w:val="20"/>
    </w:rPr>
  </w:style>
  <w:style w:type="paragraph" w:styleId="16">
    <w:name w:val="Body Text Indent"/>
    <w:basedOn w:val="1"/>
    <w:qFormat/>
    <w:uiPriority w:val="0"/>
    <w:pPr>
      <w:spacing w:line="360" w:lineRule="auto"/>
      <w:ind w:firstLine="420"/>
    </w:pPr>
    <w:rPr>
      <w:kern w:val="0"/>
      <w:szCs w:val="20"/>
    </w:rPr>
  </w:style>
  <w:style w:type="paragraph" w:styleId="17">
    <w:name w:val="toc 3"/>
    <w:basedOn w:val="1"/>
    <w:next w:val="1"/>
    <w:qFormat/>
    <w:uiPriority w:val="39"/>
    <w:pPr>
      <w:ind w:left="840" w:leftChars="400"/>
    </w:pPr>
  </w:style>
  <w:style w:type="paragraph" w:styleId="18">
    <w:name w:val="Balloon Text"/>
    <w:basedOn w:val="1"/>
    <w:link w:val="41"/>
    <w:qFormat/>
    <w:uiPriority w:val="0"/>
    <w:rPr>
      <w:rFonts w:eastAsia="Times New Roman"/>
      <w:sz w:val="18"/>
      <w:szCs w:val="18"/>
    </w:rPr>
  </w:style>
  <w:style w:type="paragraph" w:styleId="19">
    <w:name w:val="footer"/>
    <w:basedOn w:val="1"/>
    <w:qFormat/>
    <w:uiPriority w:val="0"/>
    <w:pPr>
      <w:tabs>
        <w:tab w:val="center" w:pos="4153"/>
        <w:tab w:val="right" w:pos="8306"/>
      </w:tabs>
      <w:snapToGrid w:val="0"/>
      <w:jc w:val="left"/>
    </w:pPr>
    <w:rPr>
      <w:sz w:val="18"/>
      <w:szCs w:val="18"/>
    </w:rPr>
  </w:style>
  <w:style w:type="paragraph" w:styleId="2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qFormat/>
    <w:uiPriority w:val="39"/>
    <w:pPr>
      <w:tabs>
        <w:tab w:val="left" w:pos="420"/>
        <w:tab w:val="right" w:leader="dot" w:pos="8267"/>
      </w:tabs>
      <w:jc w:val="center"/>
    </w:pPr>
  </w:style>
  <w:style w:type="paragraph" w:styleId="22">
    <w:name w:val="footnote text"/>
    <w:basedOn w:val="1"/>
    <w:link w:val="75"/>
    <w:unhideWhenUsed/>
    <w:qFormat/>
    <w:uiPriority w:val="99"/>
    <w:pPr>
      <w:snapToGrid w:val="0"/>
      <w:ind w:firstLine="0" w:firstLineChars="0"/>
      <w:jc w:val="left"/>
    </w:pPr>
    <w:rPr>
      <w:rFonts w:ascii="Calibri" w:hAnsi="Calibri"/>
      <w:sz w:val="18"/>
      <w:szCs w:val="18"/>
    </w:rPr>
  </w:style>
  <w:style w:type="paragraph" w:styleId="23">
    <w:name w:val="toc 2"/>
    <w:basedOn w:val="1"/>
    <w:next w:val="1"/>
    <w:qFormat/>
    <w:uiPriority w:val="39"/>
    <w:pPr>
      <w:ind w:left="420" w:leftChars="200"/>
    </w:pPr>
  </w:style>
  <w:style w:type="paragraph" w:styleId="24">
    <w:name w:val="HTML Preformatted"/>
    <w:basedOn w:val="1"/>
    <w:semiHidden/>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5">
    <w:name w:val="Normal (Web)"/>
    <w:basedOn w:val="1"/>
    <w:qFormat/>
    <w:uiPriority w:val="99"/>
    <w:pPr>
      <w:widowControl/>
      <w:spacing w:before="100" w:beforeAutospacing="1" w:after="100" w:afterAutospacing="1"/>
      <w:jc w:val="left"/>
    </w:pPr>
    <w:rPr>
      <w:rFonts w:ascii="宋体" w:hAnsi="宋体" w:cs="宋体"/>
      <w:kern w:val="0"/>
    </w:rPr>
  </w:style>
  <w:style w:type="paragraph" w:styleId="26">
    <w:name w:val="annotation subject"/>
    <w:basedOn w:val="14"/>
    <w:next w:val="14"/>
    <w:link w:val="81"/>
    <w:semiHidden/>
    <w:unhideWhenUsed/>
    <w:qFormat/>
    <w:uiPriority w:val="0"/>
    <w:rPr>
      <w:b/>
      <w:bCs/>
    </w:rPr>
  </w:style>
  <w:style w:type="table" w:styleId="28">
    <w:name w:val="Table Grid"/>
    <w:basedOn w:val="2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9">
    <w:name w:val="Table Grid 8"/>
    <w:basedOn w:val="27"/>
    <w:qFormat/>
    <w:uiPriority w:val="0"/>
    <w:pPr>
      <w:widowControl w:val="0"/>
      <w:ind w:firstLine="200" w:firstLineChars="20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character" w:styleId="31">
    <w:name w:val="Strong"/>
    <w:qFormat/>
    <w:uiPriority w:val="0"/>
    <w:rPr>
      <w:b/>
      <w:bCs/>
    </w:rPr>
  </w:style>
  <w:style w:type="character" w:styleId="32">
    <w:name w:val="page number"/>
    <w:basedOn w:val="30"/>
    <w:qFormat/>
    <w:uiPriority w:val="0"/>
  </w:style>
  <w:style w:type="character" w:styleId="33">
    <w:name w:val="Emphasis"/>
    <w:basedOn w:val="30"/>
    <w:qFormat/>
    <w:uiPriority w:val="0"/>
    <w:rPr>
      <w:i/>
    </w:rPr>
  </w:style>
  <w:style w:type="character" w:styleId="34">
    <w:name w:val="Hyperlink"/>
    <w:qFormat/>
    <w:uiPriority w:val="99"/>
    <w:rPr>
      <w:color w:val="0000FF"/>
      <w:u w:val="single"/>
    </w:rPr>
  </w:style>
  <w:style w:type="character" w:styleId="35">
    <w:name w:val="annotation reference"/>
    <w:basedOn w:val="30"/>
    <w:semiHidden/>
    <w:unhideWhenUsed/>
    <w:qFormat/>
    <w:uiPriority w:val="0"/>
    <w:rPr>
      <w:sz w:val="21"/>
      <w:szCs w:val="21"/>
    </w:rPr>
  </w:style>
  <w:style w:type="character" w:styleId="36">
    <w:name w:val="footnote reference"/>
    <w:basedOn w:val="30"/>
    <w:semiHidden/>
    <w:unhideWhenUsed/>
    <w:qFormat/>
    <w:uiPriority w:val="99"/>
    <w:rPr>
      <w:vertAlign w:val="superscript"/>
    </w:rPr>
  </w:style>
  <w:style w:type="paragraph" w:customStyle="1" w:styleId="37">
    <w:name w:val="正文（首行缩进2字符）"/>
    <w:basedOn w:val="1"/>
    <w:link w:val="54"/>
    <w:qFormat/>
    <w:uiPriority w:val="0"/>
    <w:pPr>
      <w:spacing w:line="400" w:lineRule="exact"/>
    </w:pPr>
    <w:rPr>
      <w:szCs w:val="22"/>
    </w:rPr>
  </w:style>
  <w:style w:type="paragraph" w:customStyle="1" w:styleId="38">
    <w:name w:val="QB正文"/>
    <w:basedOn w:val="1"/>
    <w:link w:val="39"/>
    <w:qFormat/>
    <w:uiPriority w:val="0"/>
    <w:pPr>
      <w:widowControl/>
      <w:autoSpaceDE w:val="0"/>
      <w:autoSpaceDN w:val="0"/>
    </w:pPr>
    <w:rPr>
      <w:rFonts w:ascii="宋体"/>
      <w:kern w:val="0"/>
      <w:szCs w:val="20"/>
    </w:rPr>
  </w:style>
  <w:style w:type="character" w:customStyle="1" w:styleId="39">
    <w:name w:val="QB正文 Char"/>
    <w:link w:val="38"/>
    <w:qFormat/>
    <w:uiPriority w:val="0"/>
    <w:rPr>
      <w:rFonts w:ascii="宋体" w:eastAsia="宋体"/>
      <w:sz w:val="24"/>
      <w:lang w:val="en-US" w:eastAsia="zh-CN" w:bidi="ar-SA"/>
    </w:rPr>
  </w:style>
  <w:style w:type="paragraph" w:customStyle="1" w:styleId="40">
    <w:name w:val="默认段落字体 Para Char Char Char Char Char Char Char Char Char Char Char Char Char Char"/>
    <w:next w:val="1"/>
    <w:qFormat/>
    <w:uiPriority w:val="0"/>
    <w:pPr>
      <w:keepNext/>
      <w:keepLines/>
      <w:numPr>
        <w:ilvl w:val="7"/>
        <w:numId w:val="2"/>
      </w:numPr>
      <w:spacing w:before="240" w:after="240"/>
      <w:outlineLvl w:val="7"/>
    </w:pPr>
    <w:rPr>
      <w:rFonts w:ascii="Arial" w:hAnsi="Arial" w:eastAsia="黑体" w:cs="Arial"/>
      <w:snapToGrid w:val="0"/>
      <w:sz w:val="21"/>
      <w:szCs w:val="21"/>
      <w:lang w:val="en-US" w:eastAsia="zh-CN" w:bidi="ar-SA"/>
    </w:rPr>
  </w:style>
  <w:style w:type="character" w:customStyle="1" w:styleId="41">
    <w:name w:val="批注框文本 字符"/>
    <w:link w:val="18"/>
    <w:qFormat/>
    <w:uiPriority w:val="0"/>
    <w:rPr>
      <w:kern w:val="2"/>
      <w:sz w:val="18"/>
      <w:szCs w:val="18"/>
    </w:rPr>
  </w:style>
  <w:style w:type="paragraph" w:customStyle="1" w:styleId="42">
    <w:name w:val="Paragraphe de liste"/>
    <w:basedOn w:val="1"/>
    <w:qFormat/>
    <w:uiPriority w:val="0"/>
    <w:pPr>
      <w:widowControl/>
      <w:ind w:left="720"/>
      <w:contextualSpacing/>
      <w:jc w:val="left"/>
    </w:pPr>
    <w:rPr>
      <w:rFonts w:eastAsia="Times New Roman"/>
      <w:kern w:val="0"/>
      <w:lang w:val="en-GB" w:eastAsia="en-GB"/>
    </w:rPr>
  </w:style>
  <w:style w:type="character" w:customStyle="1" w:styleId="43">
    <w:name w:val="atn"/>
    <w:basedOn w:val="30"/>
    <w:qFormat/>
    <w:uiPriority w:val="0"/>
  </w:style>
  <w:style w:type="paragraph" w:styleId="44">
    <w:name w:val="List Paragraph"/>
    <w:basedOn w:val="1"/>
    <w:qFormat/>
    <w:uiPriority w:val="34"/>
    <w:pPr>
      <w:ind w:firstLine="420"/>
    </w:pPr>
    <w:rPr>
      <w:rFonts w:ascii="Calibri" w:hAnsi="Calibri"/>
      <w:szCs w:val="22"/>
    </w:rPr>
  </w:style>
  <w:style w:type="character" w:customStyle="1" w:styleId="45">
    <w:name w:val="标题 2 字符"/>
    <w:link w:val="2"/>
    <w:qFormat/>
    <w:locked/>
    <w:uiPriority w:val="99"/>
    <w:rPr>
      <w:rFonts w:ascii="Arial" w:hAnsi="Arial" w:eastAsia="楷体"/>
      <w:b/>
      <w:bCs/>
      <w:kern w:val="2"/>
      <w:sz w:val="28"/>
      <w:szCs w:val="32"/>
    </w:rPr>
  </w:style>
  <w:style w:type="character" w:customStyle="1" w:styleId="46">
    <w:name w:val="正文缩进 字符"/>
    <w:link w:val="11"/>
    <w:qFormat/>
    <w:uiPriority w:val="0"/>
    <w:rPr>
      <w:kern w:val="2"/>
      <w:sz w:val="21"/>
      <w:szCs w:val="24"/>
    </w:rPr>
  </w:style>
  <w:style w:type="paragraph" w:customStyle="1" w:styleId="47">
    <w:name w:val="段"/>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paragraph" w:customStyle="1" w:styleId="48">
    <w:name w:val="样式 首行缩进:  2 字符"/>
    <w:basedOn w:val="1"/>
    <w:link w:val="49"/>
    <w:qFormat/>
    <w:uiPriority w:val="0"/>
    <w:pPr>
      <w:spacing w:line="360" w:lineRule="auto"/>
    </w:pPr>
    <w:rPr>
      <w:rFonts w:cs="宋体"/>
      <w:szCs w:val="20"/>
    </w:rPr>
  </w:style>
  <w:style w:type="character" w:customStyle="1" w:styleId="49">
    <w:name w:val="样式 首行缩进:  2 字符 Char"/>
    <w:link w:val="48"/>
    <w:qFormat/>
    <w:uiPriority w:val="0"/>
    <w:rPr>
      <w:rFonts w:cs="宋体"/>
      <w:kern w:val="2"/>
      <w:sz w:val="21"/>
    </w:rPr>
  </w:style>
  <w:style w:type="paragraph" w:customStyle="1" w:styleId="50">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51">
    <w:name w:val="我的图表"/>
    <w:basedOn w:val="1"/>
    <w:link w:val="52"/>
    <w:qFormat/>
    <w:uiPriority w:val="0"/>
    <w:pPr>
      <w:widowControl/>
      <w:snapToGrid w:val="0"/>
      <w:spacing w:before="100" w:beforeAutospacing="1" w:after="100" w:afterAutospacing="1" w:line="360" w:lineRule="auto"/>
      <w:jc w:val="center"/>
    </w:pPr>
    <w:rPr>
      <w:rFonts w:eastAsia="楷体_GB2312"/>
      <w:kern w:val="0"/>
      <w:szCs w:val="21"/>
    </w:rPr>
  </w:style>
  <w:style w:type="character" w:customStyle="1" w:styleId="52">
    <w:name w:val="我的图表 Char"/>
    <w:link w:val="51"/>
    <w:qFormat/>
    <w:uiPriority w:val="0"/>
    <w:rPr>
      <w:rFonts w:eastAsia="楷体_GB2312"/>
      <w:sz w:val="21"/>
      <w:szCs w:val="21"/>
    </w:rPr>
  </w:style>
  <w:style w:type="character" w:customStyle="1" w:styleId="53">
    <w:name w:val="题注 字符"/>
    <w:link w:val="12"/>
    <w:qFormat/>
    <w:uiPriority w:val="0"/>
    <w:rPr>
      <w:rFonts w:ascii="Arial" w:hAnsi="Arial" w:eastAsia="黑体" w:cs="Arial"/>
      <w:kern w:val="2"/>
      <w:sz w:val="21"/>
    </w:rPr>
  </w:style>
  <w:style w:type="character" w:customStyle="1" w:styleId="54">
    <w:name w:val="正文（首行缩进2字符） Char"/>
    <w:link w:val="37"/>
    <w:qFormat/>
    <w:uiPriority w:val="0"/>
    <w:rPr>
      <w:kern w:val="2"/>
      <w:sz w:val="24"/>
      <w:szCs w:val="22"/>
    </w:rPr>
  </w:style>
  <w:style w:type="character" w:customStyle="1" w:styleId="55">
    <w:name w:val="标题 6 字符"/>
    <w:basedOn w:val="30"/>
    <w:link w:val="7"/>
    <w:qFormat/>
    <w:uiPriority w:val="0"/>
    <w:rPr>
      <w:rFonts w:asciiTheme="majorHAnsi" w:hAnsiTheme="majorHAnsi" w:eastAsiaTheme="majorEastAsia" w:cstheme="majorBidi"/>
      <w:b/>
      <w:bCs/>
      <w:kern w:val="2"/>
      <w:sz w:val="24"/>
      <w:szCs w:val="24"/>
    </w:rPr>
  </w:style>
  <w:style w:type="paragraph" w:customStyle="1" w:styleId="56">
    <w:name w:val="表格"/>
    <w:basedOn w:val="51"/>
    <w:qFormat/>
    <w:uiPriority w:val="0"/>
    <w:pPr>
      <w:spacing w:beforeLines="20" w:beforeAutospacing="0" w:afterLines="20" w:afterAutospacing="0" w:line="240" w:lineRule="auto"/>
      <w:ind w:firstLine="0" w:firstLineChars="0"/>
    </w:pPr>
    <w:rPr>
      <w:sz w:val="18"/>
      <w:szCs w:val="18"/>
    </w:rPr>
  </w:style>
  <w:style w:type="character" w:customStyle="1" w:styleId="57">
    <w:name w:val="标题 4 字符"/>
    <w:basedOn w:val="30"/>
    <w:link w:val="5"/>
    <w:semiHidden/>
    <w:qFormat/>
    <w:uiPriority w:val="0"/>
    <w:rPr>
      <w:rFonts w:asciiTheme="majorHAnsi" w:hAnsiTheme="majorHAnsi" w:eastAsiaTheme="majorEastAsia" w:cstheme="majorBidi"/>
      <w:b/>
      <w:bCs/>
      <w:kern w:val="2"/>
      <w:sz w:val="28"/>
      <w:szCs w:val="28"/>
    </w:rPr>
  </w:style>
  <w:style w:type="character" w:customStyle="1" w:styleId="58">
    <w:name w:val="标题 5 字符"/>
    <w:basedOn w:val="30"/>
    <w:link w:val="6"/>
    <w:semiHidden/>
    <w:qFormat/>
    <w:uiPriority w:val="0"/>
    <w:rPr>
      <w:rFonts w:eastAsia="楷体"/>
      <w:b/>
      <w:bCs/>
      <w:kern w:val="2"/>
      <w:sz w:val="28"/>
      <w:szCs w:val="28"/>
    </w:rPr>
  </w:style>
  <w:style w:type="character" w:customStyle="1" w:styleId="59">
    <w:name w:val="标题 7 字符"/>
    <w:basedOn w:val="30"/>
    <w:link w:val="8"/>
    <w:semiHidden/>
    <w:qFormat/>
    <w:uiPriority w:val="0"/>
    <w:rPr>
      <w:rFonts w:eastAsia="楷体"/>
      <w:b/>
      <w:bCs/>
      <w:kern w:val="2"/>
      <w:sz w:val="24"/>
      <w:szCs w:val="24"/>
    </w:rPr>
  </w:style>
  <w:style w:type="character" w:customStyle="1" w:styleId="60">
    <w:name w:val="标题 8 字符"/>
    <w:basedOn w:val="30"/>
    <w:link w:val="9"/>
    <w:semiHidden/>
    <w:qFormat/>
    <w:uiPriority w:val="0"/>
    <w:rPr>
      <w:rFonts w:asciiTheme="majorHAnsi" w:hAnsiTheme="majorHAnsi" w:eastAsiaTheme="majorEastAsia" w:cstheme="majorBidi"/>
      <w:kern w:val="2"/>
      <w:sz w:val="24"/>
      <w:szCs w:val="24"/>
    </w:rPr>
  </w:style>
  <w:style w:type="character" w:customStyle="1" w:styleId="61">
    <w:name w:val="标题 9 字符"/>
    <w:basedOn w:val="30"/>
    <w:link w:val="10"/>
    <w:semiHidden/>
    <w:qFormat/>
    <w:uiPriority w:val="0"/>
    <w:rPr>
      <w:rFonts w:asciiTheme="majorHAnsi" w:hAnsiTheme="majorHAnsi" w:eastAsiaTheme="majorEastAsia" w:cstheme="majorBidi"/>
      <w:kern w:val="2"/>
      <w:sz w:val="21"/>
      <w:szCs w:val="21"/>
    </w:rPr>
  </w:style>
  <w:style w:type="paragraph" w:customStyle="1" w:styleId="62">
    <w:name w:val="样式 正文（首行缩进2字符） + 宋体 小四 行距: 1.5 倍行距 首行缩进:  0 字符"/>
    <w:basedOn w:val="37"/>
    <w:qFormat/>
    <w:uiPriority w:val="0"/>
    <w:pPr>
      <w:spacing w:line="360" w:lineRule="auto"/>
      <w:ind w:firstLine="440" w:firstLineChars="0"/>
    </w:pPr>
    <w:rPr>
      <w:rFonts w:cs="宋体"/>
      <w:szCs w:val="20"/>
    </w:rPr>
  </w:style>
  <w:style w:type="paragraph" w:customStyle="1" w:styleId="63">
    <w:name w:val="图表"/>
    <w:basedOn w:val="1"/>
    <w:qFormat/>
    <w:uiPriority w:val="0"/>
    <w:pPr>
      <w:spacing w:line="360" w:lineRule="auto"/>
      <w:ind w:firstLine="0" w:firstLineChars="0"/>
      <w:jc w:val="center"/>
    </w:pPr>
  </w:style>
  <w:style w:type="paragraph" w:customStyle="1" w:styleId="64">
    <w:name w:val="WW-正文缩进"/>
    <w:basedOn w:val="1"/>
    <w:link w:val="65"/>
    <w:qFormat/>
    <w:uiPriority w:val="0"/>
    <w:pPr>
      <w:spacing w:line="360" w:lineRule="auto"/>
      <w:ind w:firstLine="420" w:firstLineChars="0"/>
    </w:pPr>
    <w:rPr>
      <w:rFonts w:ascii="Arial" w:hAnsi="Arial"/>
      <w:szCs w:val="20"/>
    </w:rPr>
  </w:style>
  <w:style w:type="character" w:customStyle="1" w:styleId="65">
    <w:name w:val="WW-正文缩进 Char"/>
    <w:basedOn w:val="30"/>
    <w:link w:val="64"/>
    <w:qFormat/>
    <w:uiPriority w:val="0"/>
    <w:rPr>
      <w:rFonts w:ascii="Arial" w:hAnsi="Arial"/>
      <w:kern w:val="2"/>
      <w:sz w:val="21"/>
    </w:rPr>
  </w:style>
  <w:style w:type="paragraph" w:customStyle="1" w:styleId="66">
    <w:name w:val="QB表内文字"/>
    <w:basedOn w:val="47"/>
    <w:link w:val="67"/>
    <w:qFormat/>
    <w:uiPriority w:val="0"/>
    <w:pPr>
      <w:widowControl w:val="0"/>
      <w:ind w:firstLine="0" w:firstLineChars="0"/>
    </w:pPr>
  </w:style>
  <w:style w:type="character" w:customStyle="1" w:styleId="67">
    <w:name w:val="QB表内文字 Char"/>
    <w:link w:val="66"/>
    <w:qFormat/>
    <w:uiPriority w:val="0"/>
    <w:rPr>
      <w:rFonts w:ascii="宋体"/>
      <w:sz w:val="21"/>
    </w:rPr>
  </w:style>
  <w:style w:type="paragraph" w:customStyle="1" w:styleId="68">
    <w:name w:val="QB标题1"/>
    <w:basedOn w:val="3"/>
    <w:qFormat/>
    <w:uiPriority w:val="0"/>
    <w:pPr>
      <w:numPr>
        <w:numId w:val="3"/>
      </w:numPr>
      <w:spacing w:before="340"/>
      <w:ind w:left="284" w:hanging="284"/>
    </w:pPr>
    <w:rPr>
      <w:rFonts w:ascii="黑体" w:eastAsia="黑体"/>
      <w:b w:val="0"/>
      <w:sz w:val="21"/>
      <w:szCs w:val="21"/>
    </w:rPr>
  </w:style>
  <w:style w:type="paragraph" w:customStyle="1" w:styleId="69">
    <w:name w:val="QB标题2"/>
    <w:basedOn w:val="2"/>
    <w:qFormat/>
    <w:uiPriority w:val="0"/>
    <w:pPr>
      <w:numPr>
        <w:numId w:val="3"/>
      </w:numPr>
      <w:tabs>
        <w:tab w:val="left" w:pos="426"/>
      </w:tabs>
      <w:spacing w:line="416" w:lineRule="auto"/>
    </w:pPr>
    <w:rPr>
      <w:rFonts w:ascii="黑体" w:hAnsi="黑体" w:eastAsia="黑体"/>
      <w:b w:val="0"/>
      <w:sz w:val="21"/>
      <w:szCs w:val="21"/>
    </w:rPr>
  </w:style>
  <w:style w:type="paragraph" w:customStyle="1" w:styleId="70">
    <w:name w:val="QB标题3"/>
    <w:basedOn w:val="69"/>
    <w:qFormat/>
    <w:uiPriority w:val="0"/>
    <w:pPr>
      <w:numPr>
        <w:ilvl w:val="2"/>
      </w:numPr>
      <w:tabs>
        <w:tab w:val="left" w:pos="709"/>
        <w:tab w:val="clear" w:pos="426"/>
      </w:tabs>
      <w:spacing w:line="415" w:lineRule="auto"/>
      <w:ind w:left="709"/>
      <w:outlineLvl w:val="2"/>
    </w:pPr>
  </w:style>
  <w:style w:type="paragraph" w:customStyle="1" w:styleId="71">
    <w:name w:val="QB标题4"/>
    <w:basedOn w:val="69"/>
    <w:qFormat/>
    <w:uiPriority w:val="0"/>
    <w:pPr>
      <w:numPr>
        <w:ilvl w:val="3"/>
      </w:numPr>
      <w:spacing w:line="415" w:lineRule="auto"/>
      <w:ind w:left="851"/>
      <w:outlineLvl w:val="3"/>
    </w:pPr>
  </w:style>
  <w:style w:type="paragraph" w:customStyle="1" w:styleId="72">
    <w:name w:val="QB标题5"/>
    <w:basedOn w:val="6"/>
    <w:qFormat/>
    <w:uiPriority w:val="0"/>
    <w:pPr>
      <w:numPr>
        <w:numId w:val="3"/>
      </w:numPr>
      <w:tabs>
        <w:tab w:val="left" w:pos="1134"/>
      </w:tabs>
      <w:autoSpaceDE w:val="0"/>
      <w:autoSpaceDN w:val="0"/>
      <w:adjustRightInd w:val="0"/>
      <w:ind w:firstLine="0" w:firstLineChars="0"/>
      <w:textAlignment w:val="baseline"/>
    </w:pPr>
    <w:rPr>
      <w:rFonts w:ascii="黑体" w:hAnsi="黑体" w:eastAsia="黑体"/>
      <w:b w:val="0"/>
      <w:kern w:val="0"/>
      <w:sz w:val="21"/>
    </w:rPr>
  </w:style>
  <w:style w:type="paragraph" w:customStyle="1" w:styleId="73">
    <w:name w:val="QB标题6"/>
    <w:basedOn w:val="7"/>
    <w:qFormat/>
    <w:uiPriority w:val="0"/>
    <w:pPr>
      <w:numPr>
        <w:numId w:val="3"/>
      </w:numPr>
      <w:tabs>
        <w:tab w:val="left" w:pos="1276"/>
      </w:tabs>
      <w:autoSpaceDE w:val="0"/>
      <w:autoSpaceDN w:val="0"/>
      <w:adjustRightInd w:val="0"/>
      <w:spacing w:after="64" w:line="320" w:lineRule="auto"/>
      <w:textAlignment w:val="baseline"/>
    </w:pPr>
    <w:rPr>
      <w:rFonts w:ascii="黑体" w:hAnsi="黑体" w:eastAsia="黑体" w:cs="Times New Roman"/>
      <w:b w:val="0"/>
      <w:kern w:val="0"/>
    </w:rPr>
  </w:style>
  <w:style w:type="character" w:customStyle="1" w:styleId="74">
    <w:name w:val="apple-converted-space"/>
    <w:basedOn w:val="30"/>
    <w:qFormat/>
    <w:uiPriority w:val="0"/>
  </w:style>
  <w:style w:type="character" w:customStyle="1" w:styleId="75">
    <w:name w:val="脚注文本 字符"/>
    <w:basedOn w:val="30"/>
    <w:link w:val="22"/>
    <w:qFormat/>
    <w:uiPriority w:val="99"/>
    <w:rPr>
      <w:rFonts w:ascii="Calibri" w:hAnsi="Calibri"/>
      <w:kern w:val="2"/>
      <w:sz w:val="18"/>
      <w:szCs w:val="18"/>
    </w:rPr>
  </w:style>
  <w:style w:type="paragraph" w:customStyle="1" w:styleId="76">
    <w:name w:val="标题1"/>
    <w:basedOn w:val="1"/>
    <w:qFormat/>
    <w:uiPriority w:val="0"/>
    <w:pPr>
      <w:widowControl/>
      <w:spacing w:before="100" w:beforeAutospacing="1" w:after="100" w:afterAutospacing="1"/>
      <w:ind w:firstLine="0" w:firstLineChars="0"/>
      <w:jc w:val="left"/>
    </w:pPr>
    <w:rPr>
      <w:rFonts w:ascii="宋体" w:hAnsi="宋体" w:cs="宋体"/>
      <w:kern w:val="0"/>
      <w:sz w:val="24"/>
    </w:rPr>
  </w:style>
  <w:style w:type="character" w:styleId="77">
    <w:name w:val="Placeholder Text"/>
    <w:basedOn w:val="30"/>
    <w:semiHidden/>
    <w:qFormat/>
    <w:uiPriority w:val="99"/>
    <w:rPr>
      <w:color w:val="808080"/>
    </w:rPr>
  </w:style>
  <w:style w:type="paragraph" w:customStyle="1" w:styleId="78">
    <w:name w:val="MTDisplayEquation"/>
    <w:basedOn w:val="1"/>
    <w:next w:val="1"/>
    <w:qFormat/>
    <w:uiPriority w:val="0"/>
    <w:pPr>
      <w:tabs>
        <w:tab w:val="center" w:pos="4320"/>
        <w:tab w:val="right" w:pos="8640"/>
      </w:tabs>
      <w:spacing w:line="360" w:lineRule="auto"/>
      <w:ind w:firstLine="440"/>
    </w:pPr>
    <w:rPr>
      <w:rFonts w:hAnsi="宋体"/>
      <w:szCs w:val="22"/>
    </w:rPr>
  </w:style>
  <w:style w:type="paragraph" w:customStyle="1" w:styleId="79">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80">
    <w:name w:val="批注文字 字符"/>
    <w:basedOn w:val="30"/>
    <w:link w:val="14"/>
    <w:qFormat/>
    <w:uiPriority w:val="0"/>
    <w:rPr>
      <w:kern w:val="2"/>
      <w:sz w:val="21"/>
      <w:szCs w:val="24"/>
    </w:rPr>
  </w:style>
  <w:style w:type="character" w:customStyle="1" w:styleId="81">
    <w:name w:val="批注主题 字符"/>
    <w:basedOn w:val="80"/>
    <w:link w:val="26"/>
    <w:semiHidden/>
    <w:qFormat/>
    <w:uiPriority w:val="0"/>
    <w:rPr>
      <w:b/>
      <w:bCs/>
      <w:kern w:val="2"/>
      <w:sz w:val="21"/>
      <w:szCs w:val="24"/>
    </w:rPr>
  </w:style>
  <w:style w:type="character" w:customStyle="1" w:styleId="82">
    <w:name w:val="未处理的提及1"/>
    <w:basedOn w:val="30"/>
    <w:semiHidden/>
    <w:unhideWhenUsed/>
    <w:qFormat/>
    <w:uiPriority w:val="99"/>
    <w:rPr>
      <w:color w:val="605E5C"/>
      <w:shd w:val="clear" w:color="auto" w:fill="E1DFDD"/>
    </w:rPr>
  </w:style>
  <w:style w:type="character" w:customStyle="1" w:styleId="83">
    <w:name w:val="未处理的提及2"/>
    <w:basedOn w:val="30"/>
    <w:semiHidden/>
    <w:unhideWhenUsed/>
    <w:qFormat/>
    <w:uiPriority w:val="99"/>
    <w:rPr>
      <w:color w:val="605E5C"/>
      <w:shd w:val="clear" w:color="auto" w:fill="E1DFDD"/>
    </w:rPr>
  </w:style>
  <w:style w:type="paragraph" w:customStyle="1" w:styleId="84">
    <w:name w:val="修订2"/>
    <w:hidden/>
    <w:unhideWhenUsed/>
    <w:qFormat/>
    <w:uiPriority w:val="99"/>
    <w:rPr>
      <w:rFonts w:ascii="Times New Roman" w:hAnsi="Times New Roman" w:eastAsia="宋体" w:cs="Times New Roman"/>
      <w:kern w:val="2"/>
      <w:sz w:val="21"/>
      <w:szCs w:val="24"/>
      <w:lang w:val="en-US" w:eastAsia="zh-CN" w:bidi="ar-SA"/>
    </w:rPr>
  </w:style>
  <w:style w:type="character" w:customStyle="1" w:styleId="85">
    <w:name w:val="font01"/>
    <w:basedOn w:val="30"/>
    <w:qFormat/>
    <w:uiPriority w:val="0"/>
    <w:rPr>
      <w:rFonts w:hint="eastAsia" w:ascii="宋体" w:hAnsi="宋体" w:eastAsia="宋体" w:cs="宋体"/>
      <w:color w:val="000000"/>
      <w:sz w:val="22"/>
      <w:szCs w:val="22"/>
      <w:u w:val="none"/>
    </w:rPr>
  </w:style>
  <w:style w:type="character" w:customStyle="1" w:styleId="86">
    <w:name w:val="font11"/>
    <w:basedOn w:val="30"/>
    <w:qFormat/>
    <w:uiPriority w:val="0"/>
    <w:rPr>
      <w:rFonts w:ascii="Arial" w:hAnsi="Arial" w:cs="Arial"/>
      <w:color w:val="000000"/>
      <w:sz w:val="22"/>
      <w:szCs w:val="22"/>
      <w:u w:val="none"/>
    </w:rPr>
  </w:style>
  <w:style w:type="paragraph" w:customStyle="1" w:styleId="87">
    <w:name w:val="修订3"/>
    <w:hidden/>
    <w:unhideWhenUsed/>
    <w:qFormat/>
    <w:uiPriority w:val="99"/>
    <w:rPr>
      <w:rFonts w:ascii="Times New Roman" w:hAnsi="Times New Roman" w:eastAsia="宋体" w:cs="Times New Roman"/>
      <w:kern w:val="2"/>
      <w:sz w:val="21"/>
      <w:szCs w:val="24"/>
      <w:lang w:val="en-US" w:eastAsia="zh-CN" w:bidi="ar-SA"/>
    </w:rPr>
  </w:style>
  <w:style w:type="paragraph" w:customStyle="1" w:styleId="88">
    <w:name w:val="ZT"/>
    <w:qFormat/>
    <w:uiPriority w:val="0"/>
    <w:pPr>
      <w:framePr w:wrap="notBeside" w:vAnchor="margin" w:hAnchor="margin" w:yAlign="center"/>
      <w:widowControl w:val="0"/>
      <w:spacing w:line="240" w:lineRule="atLeast"/>
      <w:jc w:val="right"/>
    </w:pPr>
    <w:rPr>
      <w:rFonts w:ascii="Arial" w:hAnsi="Arial" w:eastAsia="Malgun Gothic" w:cs="Times New Roman"/>
      <w:b/>
      <w:sz w:val="34"/>
      <w:lang w:val="en-GB" w:eastAsia="en-US" w:bidi="ar-SA"/>
    </w:rPr>
  </w:style>
  <w:style w:type="character" w:customStyle="1" w:styleId="89">
    <w:name w:val="ZGSM"/>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 Type="http://schemas.openxmlformats.org/officeDocument/2006/relationships/footnotes" Target="footnotes.xml"/><Relationship Id="rId46" Type="http://schemas.microsoft.com/office/2011/relationships/people" Target="people.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jpeg"/><Relationship Id="rId3" Type="http://schemas.openxmlformats.org/officeDocument/2006/relationships/comments" Target="comments.xml"/><Relationship Id="rId29" Type="http://schemas.openxmlformats.org/officeDocument/2006/relationships/image" Target="media/image16.jpe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jpe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cmcc</Company>
  <Pages>19</Pages>
  <Words>2921</Words>
  <Characters>16653</Characters>
  <Lines>138</Lines>
  <Paragraphs>39</Paragraphs>
  <TotalTime>466</TotalTime>
  <ScaleCrop>false</ScaleCrop>
  <LinksUpToDate>false</LinksUpToDate>
  <CharactersWithSpaces>19535</CharactersWithSpaces>
  <Application>WPS Office_11.8.2.12085_F1E327BC-269C-435d-A152-05C5408002CA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2023-09-20T13:52:00Z</dcterms:created>
  <dc:creator>CMCC</dc:creator>
  <cp:lastModifiedBy>cmcc</cp:lastModifiedBy>
  <cp:lastPrinted>2023-10-09T15:46:00Z</cp:lastPrinted>
  <dcterms:modified xsi:type="dcterms:W3CDTF">2024-02-02T09:40:43Z</dcterms:modified>
  <dc:title>附件一：</dc:title>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2052-11.8.2.12085</vt:lpwstr>
  </property>
  <property fmtid="{D5CDD505-2E9C-101B-9397-08002B2CF9AE}" pid="3" name="ICV">
    <vt:lpwstr>97922C42446A4036BF04562E5BA04404_13</vt:lpwstr>
  </property>
</Properties>
</file>